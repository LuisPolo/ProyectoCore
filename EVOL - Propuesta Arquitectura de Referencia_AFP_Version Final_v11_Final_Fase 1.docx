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7F5B82" w14:textId="74673CC4" w:rsidR="007652F7" w:rsidRPr="00D27E8D" w:rsidRDefault="0086487D" w:rsidP="001A36DC">
      <w:pPr>
        <w:pStyle w:val="TitleBar"/>
        <w:ind w:left="709"/>
        <w:rPr>
          <w:rFonts w:ascii="Arial Narrow" w:hAnsi="Arial Narrow"/>
          <w:sz w:val="28"/>
        </w:rPr>
      </w:pPr>
      <w:ins w:id="0" w:author="Yair Benzaquen" w:date="2018-07-02T17:27:00Z">
        <w:r>
          <w:rPr>
            <w:rFonts w:ascii="Arial Narrow" w:hAnsi="Arial Narrow"/>
            <w:sz w:val="28"/>
          </w:rPr>
          <w:tab/>
        </w:r>
      </w:ins>
      <w:r w:rsidR="007169FF">
        <w:rPr>
          <w:rFonts w:ascii="Arial Narrow" w:hAnsi="Arial Narrow"/>
          <w:sz w:val="28"/>
        </w:rPr>
        <w:tab/>
      </w:r>
    </w:p>
    <w:p w14:paraId="0FE66A23" w14:textId="77777777" w:rsidR="00AC3B08" w:rsidRPr="00CD61F3" w:rsidRDefault="00AC3B08" w:rsidP="001824A5">
      <w:pPr>
        <w:pStyle w:val="EstiloTtulo26ptNegrita"/>
        <w:ind w:left="1843"/>
        <w:rPr>
          <w:rFonts w:ascii="Arial Narrow" w:hAnsi="Arial Narrow"/>
          <w:sz w:val="32"/>
          <w:u w:val="single"/>
        </w:rPr>
      </w:pPr>
    </w:p>
    <w:p w14:paraId="4B902C5D" w14:textId="4D30933B" w:rsidR="007169FF" w:rsidRDefault="003D12B3" w:rsidP="001824A5">
      <w:pPr>
        <w:pStyle w:val="BodyText"/>
        <w:ind w:left="0"/>
        <w:jc w:val="center"/>
        <w:rPr>
          <w:rFonts w:ascii="Arial Narrow" w:hAnsi="Arial Narrow"/>
          <w:b/>
          <w:bCs/>
          <w:sz w:val="48"/>
          <w:szCs w:val="48"/>
        </w:rPr>
      </w:pPr>
      <w:r>
        <w:rPr>
          <w:rFonts w:ascii="Arial Narrow" w:hAnsi="Arial Narrow"/>
          <w:b/>
          <w:bCs/>
          <w:sz w:val="48"/>
          <w:szCs w:val="48"/>
        </w:rPr>
        <w:t>Lineamientos y Estándares SOA</w:t>
      </w:r>
    </w:p>
    <w:p w14:paraId="5B8D247C" w14:textId="50BD9205" w:rsidR="003D12B3" w:rsidRPr="001824A5" w:rsidRDefault="003D12B3" w:rsidP="001824A5">
      <w:pPr>
        <w:pStyle w:val="BodyText"/>
        <w:ind w:left="0"/>
        <w:jc w:val="center"/>
        <w:rPr>
          <w:rFonts w:ascii="Arial Narrow" w:hAnsi="Arial Narrow"/>
          <w:b/>
          <w:bCs/>
          <w:sz w:val="48"/>
          <w:szCs w:val="48"/>
        </w:rPr>
      </w:pPr>
      <w:r>
        <w:rPr>
          <w:rFonts w:ascii="Arial Narrow" w:hAnsi="Arial Narrow"/>
          <w:b/>
          <w:bCs/>
          <w:sz w:val="48"/>
          <w:szCs w:val="48"/>
        </w:rPr>
        <w:t>Ejemplo Arquitectura</w:t>
      </w:r>
    </w:p>
    <w:p w14:paraId="7502D85A" w14:textId="77777777" w:rsidR="007169FF" w:rsidRDefault="007169FF" w:rsidP="007169FF">
      <w:pPr>
        <w:pStyle w:val="BodyText"/>
        <w:rPr>
          <w:rFonts w:ascii="Arial Narrow" w:hAnsi="Arial Narrow"/>
          <w:b/>
          <w:bCs/>
          <w:sz w:val="60"/>
          <w:szCs w:val="60"/>
        </w:rPr>
      </w:pPr>
      <w:r w:rsidRPr="007169FF">
        <w:rPr>
          <w:rFonts w:ascii="Arial Narrow" w:hAnsi="Arial Narrow"/>
          <w:b/>
          <w:bCs/>
          <w:sz w:val="60"/>
          <w:szCs w:val="60"/>
        </w:rPr>
        <w:t xml:space="preserve"> </w:t>
      </w:r>
    </w:p>
    <w:p w14:paraId="0932FC78" w14:textId="77777777" w:rsidR="007169FF" w:rsidRPr="007A7E50" w:rsidRDefault="007169FF" w:rsidP="00967ECB">
      <w:pPr>
        <w:pStyle w:val="BodyText"/>
        <w:tabs>
          <w:tab w:val="left" w:pos="2552"/>
        </w:tabs>
        <w:ind w:left="0"/>
        <w:jc w:val="center"/>
        <w:rPr>
          <w:rFonts w:ascii="Arial Narrow" w:hAnsi="Arial Narrow"/>
          <w:b/>
          <w:bCs/>
          <w:color w:val="000000" w:themeColor="text1"/>
          <w:sz w:val="60"/>
          <w:szCs w:val="60"/>
        </w:rPr>
      </w:pPr>
      <w:r w:rsidRPr="007A7E50">
        <w:rPr>
          <w:rFonts w:ascii="Arial Narrow" w:hAnsi="Arial Narrow"/>
          <w:b/>
          <w:bCs/>
          <w:color w:val="000000" w:themeColor="text1"/>
          <w:sz w:val="60"/>
          <w:szCs w:val="60"/>
        </w:rPr>
        <w:t>EVOL</w:t>
      </w:r>
    </w:p>
    <w:p w14:paraId="040C402B" w14:textId="1397B604" w:rsidR="007A084C" w:rsidRDefault="007A084C" w:rsidP="001824A5">
      <w:pPr>
        <w:pStyle w:val="BodyText"/>
        <w:tabs>
          <w:tab w:val="left" w:pos="2552"/>
        </w:tabs>
        <w:ind w:left="0"/>
        <w:jc w:val="center"/>
        <w:rPr>
          <w:rFonts w:ascii="Arial Narrow" w:hAnsi="Arial Narrow"/>
          <w:sz w:val="48"/>
        </w:rPr>
      </w:pPr>
    </w:p>
    <w:p w14:paraId="65066A6A" w14:textId="1EE03D89" w:rsidR="00460C34" w:rsidRDefault="00460C34" w:rsidP="001D604B">
      <w:pPr>
        <w:pStyle w:val="BodyText"/>
        <w:ind w:left="3240"/>
        <w:rPr>
          <w:rFonts w:ascii="Arial Narrow" w:hAnsi="Arial Narrow"/>
          <w:lang w:val="es-AR"/>
        </w:rPr>
      </w:pPr>
    </w:p>
    <w:p w14:paraId="422D5892" w14:textId="5C851F68" w:rsidR="00663136" w:rsidRDefault="00663136" w:rsidP="00460C34">
      <w:pPr>
        <w:pStyle w:val="BodyText"/>
        <w:ind w:left="3828"/>
        <w:rPr>
          <w:rFonts w:ascii="Arial Narrow" w:hAnsi="Arial Narrow"/>
          <w:lang w:val="es-AR"/>
        </w:rPr>
      </w:pPr>
    </w:p>
    <w:p w14:paraId="60ABC0BD" w14:textId="7BBE697E" w:rsidR="00705526" w:rsidRDefault="007169FF" w:rsidP="00460C34">
      <w:pPr>
        <w:pStyle w:val="BodyText"/>
        <w:ind w:left="3828"/>
        <w:rPr>
          <w:rFonts w:ascii="Arial Narrow" w:hAnsi="Arial Narrow"/>
        </w:rPr>
        <w:sectPr w:rsidR="00705526" w:rsidSect="00AB5605">
          <w:headerReference w:type="default" r:id="rId8"/>
          <w:footerReference w:type="default" r:id="rId9"/>
          <w:footerReference w:type="first" r:id="rId10"/>
          <w:pgSz w:w="12240" w:h="15840" w:code="1"/>
          <w:pgMar w:top="1134" w:right="720" w:bottom="1134" w:left="720" w:header="431" w:footer="1809" w:gutter="357"/>
          <w:cols w:space="720"/>
          <w:titlePg/>
        </w:sectPr>
      </w:pPr>
      <w:r w:rsidRPr="00CD61F3">
        <w:rPr>
          <w:rFonts w:ascii="Arial Narrow" w:hAnsi="Arial Narrow"/>
          <w:lang w:val="es-AR"/>
        </w:rPr>
        <w:t xml:space="preserve"> </w:t>
      </w:r>
      <w:r w:rsidR="00627E31" w:rsidRPr="00CD61F3">
        <w:rPr>
          <w:rFonts w:ascii="Arial Narrow" w:hAnsi="Arial Narrow"/>
          <w:lang w:val="es-AR"/>
        </w:rPr>
        <w:br w:type="page"/>
      </w:r>
      <w:r w:rsidR="00EB0CAD" w:rsidRPr="00CD61F3">
        <w:rPr>
          <w:rFonts w:ascii="Arial Narrow" w:hAnsi="Arial Narrow"/>
        </w:rPr>
        <w:lastRenderedPageBreak/>
        <w:cr/>
      </w:r>
    </w:p>
    <w:p w14:paraId="380DFB7C" w14:textId="77777777" w:rsidR="00AE4AFA" w:rsidRPr="00CD61F3" w:rsidRDefault="00AE4AFA">
      <w:pPr>
        <w:pStyle w:val="BodyText"/>
        <w:rPr>
          <w:rFonts w:ascii="Arial Narrow" w:hAnsi="Arial Narrow"/>
        </w:rPr>
      </w:pPr>
    </w:p>
    <w:p w14:paraId="0B75A24F" w14:textId="77777777" w:rsidR="00475E19" w:rsidRDefault="000B5A18">
      <w:pPr>
        <w:pStyle w:val="BodyText"/>
        <w:ind w:left="0"/>
        <w:rPr>
          <w:rFonts w:ascii="Arial Narrow" w:hAnsi="Arial Narrow" w:cs="Arial"/>
          <w:b/>
          <w:bCs/>
          <w:iCs/>
          <w:color w:val="333333"/>
          <w:sz w:val="72"/>
          <w:szCs w:val="28"/>
          <w:lang w:val="es-AR"/>
        </w:rPr>
      </w:pPr>
      <w:r w:rsidRPr="00CD61F3">
        <w:rPr>
          <w:rFonts w:ascii="Arial Narrow" w:hAnsi="Arial Narrow" w:cs="Arial"/>
          <w:b/>
          <w:bCs/>
          <w:iCs/>
          <w:color w:val="333333"/>
          <w:sz w:val="72"/>
          <w:szCs w:val="28"/>
          <w:lang w:val="es-AR"/>
        </w:rPr>
        <w:t>Índice</w:t>
      </w:r>
    </w:p>
    <w:p w14:paraId="2FD5B609" w14:textId="77777777" w:rsidR="00F52C07" w:rsidRPr="00F52C07" w:rsidRDefault="00B4098F">
      <w:pPr>
        <w:pStyle w:val="TOC1"/>
        <w:rPr>
          <w:ins w:id="1" w:author="Yair Benzaquen" w:date="2018-07-02T21:28:00Z"/>
          <w:rFonts w:eastAsiaTheme="minorEastAsia"/>
          <w:b w:val="0"/>
          <w:bCs w:val="0"/>
          <w:i w:val="0"/>
          <w:iCs w:val="0"/>
          <w:noProof/>
          <w:lang w:val="es-ES" w:eastAsia="en-US"/>
          <w:rPrChange w:id="2" w:author="Yair Benzaquen" w:date="2018-07-02T21:28:00Z">
            <w:rPr>
              <w:ins w:id="3" w:author="Yair Benzaquen" w:date="2018-07-02T21:28:00Z"/>
              <w:rFonts w:eastAsiaTheme="minorEastAsia"/>
              <w:b w:val="0"/>
              <w:bCs w:val="0"/>
              <w:i w:val="0"/>
              <w:iCs w:val="0"/>
              <w:noProof/>
              <w:lang w:val="en-US" w:eastAsia="en-US"/>
            </w:rPr>
          </w:rPrChange>
        </w:rPr>
      </w:pPr>
      <w:r>
        <w:rPr>
          <w:rFonts w:ascii="Arial Narrow" w:hAnsi="Arial Narrow" w:cs="Arial"/>
          <w:b w:val="0"/>
          <w:bCs w:val="0"/>
          <w:i w:val="0"/>
          <w:iCs w:val="0"/>
          <w:szCs w:val="28"/>
        </w:rPr>
        <w:fldChar w:fldCharType="begin"/>
      </w:r>
      <w:r w:rsidRPr="00635190">
        <w:rPr>
          <w:rFonts w:ascii="Arial Narrow" w:hAnsi="Arial Narrow" w:cs="Arial"/>
          <w:b w:val="0"/>
          <w:bCs w:val="0"/>
          <w:i w:val="0"/>
          <w:iCs w:val="0"/>
          <w:szCs w:val="28"/>
        </w:rPr>
        <w:instrText xml:space="preserve"> TOC \o "1-4" </w:instrText>
      </w:r>
      <w:r>
        <w:rPr>
          <w:rFonts w:ascii="Arial Narrow" w:hAnsi="Arial Narrow" w:cs="Arial"/>
          <w:b w:val="0"/>
          <w:bCs w:val="0"/>
          <w:i w:val="0"/>
          <w:iCs w:val="0"/>
          <w:szCs w:val="28"/>
        </w:rPr>
        <w:fldChar w:fldCharType="separate"/>
      </w:r>
      <w:bookmarkStart w:id="4" w:name="_GoBack"/>
      <w:bookmarkEnd w:id="4"/>
      <w:ins w:id="5" w:author="Yair Benzaquen" w:date="2018-07-02T21:28:00Z">
        <w:r w:rsidR="00F52C07">
          <w:rPr>
            <w:noProof/>
          </w:rPr>
          <w:t>Introducción</w:t>
        </w:r>
        <w:r w:rsidR="00F52C07">
          <w:rPr>
            <w:noProof/>
          </w:rPr>
          <w:tab/>
        </w:r>
        <w:r w:rsidR="00F52C07">
          <w:rPr>
            <w:noProof/>
          </w:rPr>
          <w:fldChar w:fldCharType="begin"/>
        </w:r>
        <w:r w:rsidR="00F52C07">
          <w:rPr>
            <w:noProof/>
          </w:rPr>
          <w:instrText xml:space="preserve"> PAGEREF _Toc518330254 \h </w:instrText>
        </w:r>
        <w:r w:rsidR="00F52C07">
          <w:rPr>
            <w:noProof/>
          </w:rPr>
        </w:r>
      </w:ins>
      <w:r w:rsidR="00F52C07">
        <w:rPr>
          <w:noProof/>
        </w:rPr>
        <w:fldChar w:fldCharType="separate"/>
      </w:r>
      <w:ins w:id="6" w:author="Yair Benzaquen" w:date="2018-07-02T21:28:00Z">
        <w:r w:rsidR="00F52C07">
          <w:rPr>
            <w:noProof/>
          </w:rPr>
          <w:t>4</w:t>
        </w:r>
        <w:r w:rsidR="00F52C07">
          <w:rPr>
            <w:noProof/>
          </w:rPr>
          <w:fldChar w:fldCharType="end"/>
        </w:r>
      </w:ins>
    </w:p>
    <w:p w14:paraId="34B53516" w14:textId="77777777" w:rsidR="00F52C07" w:rsidRPr="00F52C07" w:rsidRDefault="00F52C07">
      <w:pPr>
        <w:pStyle w:val="TOC3"/>
        <w:tabs>
          <w:tab w:val="right" w:leader="dot" w:pos="10433"/>
        </w:tabs>
        <w:rPr>
          <w:ins w:id="7" w:author="Yair Benzaquen" w:date="2018-07-02T21:28:00Z"/>
          <w:rFonts w:eastAsiaTheme="minorEastAsia"/>
          <w:noProof/>
          <w:sz w:val="24"/>
          <w:szCs w:val="24"/>
          <w:lang w:val="es-ES" w:eastAsia="en-US"/>
          <w:rPrChange w:id="8" w:author="Yair Benzaquen" w:date="2018-07-02T21:28:00Z">
            <w:rPr>
              <w:ins w:id="9" w:author="Yair Benzaquen" w:date="2018-07-02T21:28:00Z"/>
              <w:rFonts w:eastAsiaTheme="minorEastAsia"/>
              <w:noProof/>
              <w:sz w:val="24"/>
              <w:szCs w:val="24"/>
              <w:lang w:val="en-US" w:eastAsia="en-US"/>
            </w:rPr>
          </w:rPrChange>
        </w:rPr>
      </w:pPr>
      <w:ins w:id="10" w:author="Yair Benzaquen" w:date="2018-07-02T21:28:00Z">
        <w:r>
          <w:rPr>
            <w:noProof/>
          </w:rPr>
          <w:t>Background</w:t>
        </w:r>
        <w:r>
          <w:rPr>
            <w:noProof/>
          </w:rPr>
          <w:tab/>
        </w:r>
        <w:r>
          <w:rPr>
            <w:noProof/>
          </w:rPr>
          <w:fldChar w:fldCharType="begin"/>
        </w:r>
        <w:r>
          <w:rPr>
            <w:noProof/>
          </w:rPr>
          <w:instrText xml:space="preserve"> PAGEREF _Toc518330255 \h </w:instrText>
        </w:r>
        <w:r>
          <w:rPr>
            <w:noProof/>
          </w:rPr>
        </w:r>
      </w:ins>
      <w:r>
        <w:rPr>
          <w:noProof/>
        </w:rPr>
        <w:fldChar w:fldCharType="separate"/>
      </w:r>
      <w:ins w:id="11" w:author="Yair Benzaquen" w:date="2018-07-02T21:28:00Z">
        <w:r>
          <w:rPr>
            <w:noProof/>
          </w:rPr>
          <w:t>4</w:t>
        </w:r>
        <w:r>
          <w:rPr>
            <w:noProof/>
          </w:rPr>
          <w:fldChar w:fldCharType="end"/>
        </w:r>
      </w:ins>
    </w:p>
    <w:p w14:paraId="26C26137" w14:textId="77777777" w:rsidR="00F52C07" w:rsidRPr="00F52C07" w:rsidRDefault="00F52C07">
      <w:pPr>
        <w:pStyle w:val="TOC1"/>
        <w:rPr>
          <w:ins w:id="12" w:author="Yair Benzaquen" w:date="2018-07-02T21:28:00Z"/>
          <w:rFonts w:eastAsiaTheme="minorEastAsia"/>
          <w:b w:val="0"/>
          <w:bCs w:val="0"/>
          <w:i w:val="0"/>
          <w:iCs w:val="0"/>
          <w:noProof/>
          <w:lang w:val="es-ES" w:eastAsia="en-US"/>
          <w:rPrChange w:id="13" w:author="Yair Benzaquen" w:date="2018-07-02T21:28:00Z">
            <w:rPr>
              <w:ins w:id="14" w:author="Yair Benzaquen" w:date="2018-07-02T21:28:00Z"/>
              <w:rFonts w:eastAsiaTheme="minorEastAsia"/>
              <w:b w:val="0"/>
              <w:bCs w:val="0"/>
              <w:i w:val="0"/>
              <w:iCs w:val="0"/>
              <w:noProof/>
              <w:lang w:val="en-US" w:eastAsia="en-US"/>
            </w:rPr>
          </w:rPrChange>
        </w:rPr>
      </w:pPr>
      <w:ins w:id="15" w:author="Yair Benzaquen" w:date="2018-07-02T21:28:00Z">
        <w:r>
          <w:rPr>
            <w:noProof/>
          </w:rPr>
          <w:t>Quienes Somos</w:t>
        </w:r>
        <w:r>
          <w:rPr>
            <w:noProof/>
          </w:rPr>
          <w:tab/>
        </w:r>
        <w:r>
          <w:rPr>
            <w:noProof/>
          </w:rPr>
          <w:fldChar w:fldCharType="begin"/>
        </w:r>
        <w:r>
          <w:rPr>
            <w:noProof/>
          </w:rPr>
          <w:instrText xml:space="preserve"> PAGEREF _Toc518330256 \h </w:instrText>
        </w:r>
        <w:r>
          <w:rPr>
            <w:noProof/>
          </w:rPr>
        </w:r>
      </w:ins>
      <w:r>
        <w:rPr>
          <w:noProof/>
        </w:rPr>
        <w:fldChar w:fldCharType="separate"/>
      </w:r>
      <w:ins w:id="16" w:author="Yair Benzaquen" w:date="2018-07-02T21:28:00Z">
        <w:r>
          <w:rPr>
            <w:noProof/>
          </w:rPr>
          <w:t>5</w:t>
        </w:r>
        <w:r>
          <w:rPr>
            <w:noProof/>
          </w:rPr>
          <w:fldChar w:fldCharType="end"/>
        </w:r>
      </w:ins>
    </w:p>
    <w:p w14:paraId="0A1834C1" w14:textId="77777777" w:rsidR="00F52C07" w:rsidRPr="00F52C07" w:rsidRDefault="00F52C07">
      <w:pPr>
        <w:pStyle w:val="TOC3"/>
        <w:tabs>
          <w:tab w:val="right" w:leader="dot" w:pos="10433"/>
        </w:tabs>
        <w:rPr>
          <w:ins w:id="17" w:author="Yair Benzaquen" w:date="2018-07-02T21:28:00Z"/>
          <w:rFonts w:eastAsiaTheme="minorEastAsia"/>
          <w:noProof/>
          <w:sz w:val="24"/>
          <w:szCs w:val="24"/>
          <w:lang w:val="es-ES" w:eastAsia="en-US"/>
          <w:rPrChange w:id="18" w:author="Yair Benzaquen" w:date="2018-07-02T21:28:00Z">
            <w:rPr>
              <w:ins w:id="19" w:author="Yair Benzaquen" w:date="2018-07-02T21:28:00Z"/>
              <w:rFonts w:eastAsiaTheme="minorEastAsia"/>
              <w:noProof/>
              <w:sz w:val="24"/>
              <w:szCs w:val="24"/>
              <w:lang w:val="en-US" w:eastAsia="en-US"/>
            </w:rPr>
          </w:rPrChange>
        </w:rPr>
      </w:pPr>
      <w:ins w:id="20" w:author="Yair Benzaquen" w:date="2018-07-02T21:28:00Z">
        <w:r>
          <w:rPr>
            <w:noProof/>
          </w:rPr>
          <w:t>EVOL</w:t>
        </w:r>
        <w:r>
          <w:rPr>
            <w:noProof/>
          </w:rPr>
          <w:tab/>
        </w:r>
        <w:r>
          <w:rPr>
            <w:noProof/>
          </w:rPr>
          <w:fldChar w:fldCharType="begin"/>
        </w:r>
        <w:r>
          <w:rPr>
            <w:noProof/>
          </w:rPr>
          <w:instrText xml:space="preserve"> PAGEREF _Toc518330257 \h </w:instrText>
        </w:r>
        <w:r>
          <w:rPr>
            <w:noProof/>
          </w:rPr>
        </w:r>
      </w:ins>
      <w:r>
        <w:rPr>
          <w:noProof/>
        </w:rPr>
        <w:fldChar w:fldCharType="separate"/>
      </w:r>
      <w:ins w:id="21" w:author="Yair Benzaquen" w:date="2018-07-02T21:28:00Z">
        <w:r>
          <w:rPr>
            <w:noProof/>
          </w:rPr>
          <w:t>5</w:t>
        </w:r>
        <w:r>
          <w:rPr>
            <w:noProof/>
          </w:rPr>
          <w:fldChar w:fldCharType="end"/>
        </w:r>
      </w:ins>
    </w:p>
    <w:p w14:paraId="5DAC8550" w14:textId="77777777" w:rsidR="00F52C07" w:rsidRPr="00F52C07" w:rsidRDefault="00F52C07">
      <w:pPr>
        <w:pStyle w:val="TOC3"/>
        <w:tabs>
          <w:tab w:val="right" w:leader="dot" w:pos="10433"/>
        </w:tabs>
        <w:rPr>
          <w:ins w:id="22" w:author="Yair Benzaquen" w:date="2018-07-02T21:28:00Z"/>
          <w:rFonts w:eastAsiaTheme="minorEastAsia"/>
          <w:noProof/>
          <w:sz w:val="24"/>
          <w:szCs w:val="24"/>
          <w:lang w:val="es-ES" w:eastAsia="en-US"/>
          <w:rPrChange w:id="23" w:author="Yair Benzaquen" w:date="2018-07-02T21:28:00Z">
            <w:rPr>
              <w:ins w:id="24" w:author="Yair Benzaquen" w:date="2018-07-02T21:28:00Z"/>
              <w:rFonts w:eastAsiaTheme="minorEastAsia"/>
              <w:noProof/>
              <w:sz w:val="24"/>
              <w:szCs w:val="24"/>
              <w:lang w:val="en-US" w:eastAsia="en-US"/>
            </w:rPr>
          </w:rPrChange>
        </w:rPr>
      </w:pPr>
      <w:ins w:id="25" w:author="Yair Benzaquen" w:date="2018-07-02T21:28:00Z">
        <w:r>
          <w:rPr>
            <w:noProof/>
          </w:rPr>
          <w:t>Nuestras Credenciales</w:t>
        </w:r>
        <w:r>
          <w:rPr>
            <w:noProof/>
          </w:rPr>
          <w:tab/>
        </w:r>
        <w:r>
          <w:rPr>
            <w:noProof/>
          </w:rPr>
          <w:fldChar w:fldCharType="begin"/>
        </w:r>
        <w:r>
          <w:rPr>
            <w:noProof/>
          </w:rPr>
          <w:instrText xml:space="preserve"> PAGEREF _Toc518330258 \h </w:instrText>
        </w:r>
        <w:r>
          <w:rPr>
            <w:noProof/>
          </w:rPr>
        </w:r>
      </w:ins>
      <w:r>
        <w:rPr>
          <w:noProof/>
        </w:rPr>
        <w:fldChar w:fldCharType="separate"/>
      </w:r>
      <w:ins w:id="26" w:author="Yair Benzaquen" w:date="2018-07-02T21:28:00Z">
        <w:r>
          <w:rPr>
            <w:noProof/>
          </w:rPr>
          <w:t>6</w:t>
        </w:r>
        <w:r>
          <w:rPr>
            <w:noProof/>
          </w:rPr>
          <w:fldChar w:fldCharType="end"/>
        </w:r>
      </w:ins>
    </w:p>
    <w:p w14:paraId="3E83268E" w14:textId="77777777" w:rsidR="00F52C07" w:rsidRPr="00F52C07" w:rsidRDefault="00F52C07">
      <w:pPr>
        <w:pStyle w:val="TOC3"/>
        <w:tabs>
          <w:tab w:val="right" w:leader="dot" w:pos="10433"/>
        </w:tabs>
        <w:rPr>
          <w:ins w:id="27" w:author="Yair Benzaquen" w:date="2018-07-02T21:28:00Z"/>
          <w:rFonts w:eastAsiaTheme="minorEastAsia"/>
          <w:noProof/>
          <w:sz w:val="24"/>
          <w:szCs w:val="24"/>
          <w:lang w:val="es-ES" w:eastAsia="en-US"/>
          <w:rPrChange w:id="28" w:author="Yair Benzaquen" w:date="2018-07-02T21:28:00Z">
            <w:rPr>
              <w:ins w:id="29" w:author="Yair Benzaquen" w:date="2018-07-02T21:28:00Z"/>
              <w:rFonts w:eastAsiaTheme="minorEastAsia"/>
              <w:noProof/>
              <w:sz w:val="24"/>
              <w:szCs w:val="24"/>
              <w:lang w:val="en-US" w:eastAsia="en-US"/>
            </w:rPr>
          </w:rPrChange>
        </w:rPr>
      </w:pPr>
      <w:ins w:id="30" w:author="Yair Benzaquen" w:date="2018-07-02T21:28:00Z">
        <w:r>
          <w:rPr>
            <w:noProof/>
          </w:rPr>
          <w:t>Nuestras Credenciales Proyectos de Transformación</w:t>
        </w:r>
        <w:r>
          <w:rPr>
            <w:noProof/>
          </w:rPr>
          <w:tab/>
        </w:r>
        <w:r>
          <w:rPr>
            <w:noProof/>
          </w:rPr>
          <w:fldChar w:fldCharType="begin"/>
        </w:r>
        <w:r>
          <w:rPr>
            <w:noProof/>
          </w:rPr>
          <w:instrText xml:space="preserve"> PAGEREF _Toc518330259 \h </w:instrText>
        </w:r>
        <w:r>
          <w:rPr>
            <w:noProof/>
          </w:rPr>
        </w:r>
      </w:ins>
      <w:r>
        <w:rPr>
          <w:noProof/>
        </w:rPr>
        <w:fldChar w:fldCharType="separate"/>
      </w:r>
      <w:ins w:id="31" w:author="Yair Benzaquen" w:date="2018-07-02T21:28:00Z">
        <w:r>
          <w:rPr>
            <w:noProof/>
          </w:rPr>
          <w:t>7</w:t>
        </w:r>
        <w:r>
          <w:rPr>
            <w:noProof/>
          </w:rPr>
          <w:fldChar w:fldCharType="end"/>
        </w:r>
      </w:ins>
    </w:p>
    <w:p w14:paraId="486ADCEB" w14:textId="77777777" w:rsidR="00F52C07" w:rsidRPr="00F52C07" w:rsidRDefault="00F52C07">
      <w:pPr>
        <w:pStyle w:val="TOC3"/>
        <w:tabs>
          <w:tab w:val="right" w:leader="dot" w:pos="10433"/>
        </w:tabs>
        <w:rPr>
          <w:ins w:id="32" w:author="Yair Benzaquen" w:date="2018-07-02T21:28:00Z"/>
          <w:rFonts w:eastAsiaTheme="minorEastAsia"/>
          <w:noProof/>
          <w:sz w:val="24"/>
          <w:szCs w:val="24"/>
          <w:lang w:val="es-ES" w:eastAsia="en-US"/>
          <w:rPrChange w:id="33" w:author="Yair Benzaquen" w:date="2018-07-02T21:28:00Z">
            <w:rPr>
              <w:ins w:id="34" w:author="Yair Benzaquen" w:date="2018-07-02T21:28:00Z"/>
              <w:rFonts w:eastAsiaTheme="minorEastAsia"/>
              <w:noProof/>
              <w:sz w:val="24"/>
              <w:szCs w:val="24"/>
              <w:lang w:val="en-US" w:eastAsia="en-US"/>
            </w:rPr>
          </w:rPrChange>
        </w:rPr>
      </w:pPr>
      <w:ins w:id="35" w:author="Yair Benzaquen" w:date="2018-07-02T21:28:00Z">
        <w:r>
          <w:rPr>
            <w:noProof/>
          </w:rPr>
          <w:t>Introducción</w:t>
        </w:r>
        <w:r>
          <w:rPr>
            <w:noProof/>
          </w:rPr>
          <w:tab/>
        </w:r>
        <w:r>
          <w:rPr>
            <w:noProof/>
          </w:rPr>
          <w:fldChar w:fldCharType="begin"/>
        </w:r>
        <w:r>
          <w:rPr>
            <w:noProof/>
          </w:rPr>
          <w:instrText xml:space="preserve"> PAGEREF _Toc518330260 \h </w:instrText>
        </w:r>
        <w:r>
          <w:rPr>
            <w:noProof/>
          </w:rPr>
        </w:r>
      </w:ins>
      <w:r>
        <w:rPr>
          <w:noProof/>
        </w:rPr>
        <w:fldChar w:fldCharType="separate"/>
      </w:r>
      <w:ins w:id="36" w:author="Yair Benzaquen" w:date="2018-07-02T21:28:00Z">
        <w:r>
          <w:rPr>
            <w:noProof/>
          </w:rPr>
          <w:t>8</w:t>
        </w:r>
        <w:r>
          <w:rPr>
            <w:noProof/>
          </w:rPr>
          <w:fldChar w:fldCharType="end"/>
        </w:r>
      </w:ins>
    </w:p>
    <w:p w14:paraId="46A9FA37" w14:textId="77777777" w:rsidR="00F52C07" w:rsidRPr="00F52C07" w:rsidRDefault="00F52C07">
      <w:pPr>
        <w:pStyle w:val="TOC3"/>
        <w:tabs>
          <w:tab w:val="right" w:leader="dot" w:pos="10433"/>
        </w:tabs>
        <w:rPr>
          <w:ins w:id="37" w:author="Yair Benzaquen" w:date="2018-07-02T21:28:00Z"/>
          <w:rFonts w:eastAsiaTheme="minorEastAsia"/>
          <w:noProof/>
          <w:sz w:val="24"/>
          <w:szCs w:val="24"/>
          <w:lang w:val="es-ES" w:eastAsia="en-US"/>
          <w:rPrChange w:id="38" w:author="Yair Benzaquen" w:date="2018-07-02T21:28:00Z">
            <w:rPr>
              <w:ins w:id="39" w:author="Yair Benzaquen" w:date="2018-07-02T21:28:00Z"/>
              <w:rFonts w:eastAsiaTheme="minorEastAsia"/>
              <w:noProof/>
              <w:sz w:val="24"/>
              <w:szCs w:val="24"/>
              <w:lang w:val="en-US" w:eastAsia="en-US"/>
            </w:rPr>
          </w:rPrChange>
        </w:rPr>
      </w:pPr>
      <w:ins w:id="40" w:author="Yair Benzaquen" w:date="2018-07-02T21:28:00Z">
        <w:r>
          <w:rPr>
            <w:noProof/>
          </w:rPr>
          <w:t>Requerimientos no Funcionales</w:t>
        </w:r>
        <w:r>
          <w:rPr>
            <w:noProof/>
          </w:rPr>
          <w:tab/>
        </w:r>
        <w:r>
          <w:rPr>
            <w:noProof/>
          </w:rPr>
          <w:fldChar w:fldCharType="begin"/>
        </w:r>
        <w:r>
          <w:rPr>
            <w:noProof/>
          </w:rPr>
          <w:instrText xml:space="preserve"> PAGEREF _Toc518330261 \h </w:instrText>
        </w:r>
        <w:r>
          <w:rPr>
            <w:noProof/>
          </w:rPr>
        </w:r>
      </w:ins>
      <w:r>
        <w:rPr>
          <w:noProof/>
        </w:rPr>
        <w:fldChar w:fldCharType="separate"/>
      </w:r>
      <w:ins w:id="41" w:author="Yair Benzaquen" w:date="2018-07-02T21:28:00Z">
        <w:r>
          <w:rPr>
            <w:noProof/>
          </w:rPr>
          <w:t>8</w:t>
        </w:r>
        <w:r>
          <w:rPr>
            <w:noProof/>
          </w:rPr>
          <w:fldChar w:fldCharType="end"/>
        </w:r>
      </w:ins>
    </w:p>
    <w:p w14:paraId="01F0D777" w14:textId="77777777" w:rsidR="00F52C07" w:rsidRPr="00F52C07" w:rsidRDefault="00F52C07">
      <w:pPr>
        <w:pStyle w:val="TOC1"/>
        <w:rPr>
          <w:ins w:id="42" w:author="Yair Benzaquen" w:date="2018-07-02T21:28:00Z"/>
          <w:rFonts w:eastAsiaTheme="minorEastAsia"/>
          <w:b w:val="0"/>
          <w:bCs w:val="0"/>
          <w:i w:val="0"/>
          <w:iCs w:val="0"/>
          <w:noProof/>
          <w:lang w:val="es-ES" w:eastAsia="en-US"/>
          <w:rPrChange w:id="43" w:author="Yair Benzaquen" w:date="2018-07-02T21:28:00Z">
            <w:rPr>
              <w:ins w:id="44" w:author="Yair Benzaquen" w:date="2018-07-02T21:28:00Z"/>
              <w:rFonts w:eastAsiaTheme="minorEastAsia"/>
              <w:b w:val="0"/>
              <w:bCs w:val="0"/>
              <w:i w:val="0"/>
              <w:iCs w:val="0"/>
              <w:noProof/>
              <w:lang w:val="en-US" w:eastAsia="en-US"/>
            </w:rPr>
          </w:rPrChange>
        </w:rPr>
      </w:pPr>
      <w:ins w:id="45" w:author="Yair Benzaquen" w:date="2018-07-02T21:28:00Z">
        <w:r>
          <w:rPr>
            <w:noProof/>
          </w:rPr>
          <w:t>Entregables de la Propuesta</w:t>
        </w:r>
        <w:r>
          <w:rPr>
            <w:noProof/>
          </w:rPr>
          <w:tab/>
        </w:r>
        <w:r>
          <w:rPr>
            <w:noProof/>
          </w:rPr>
          <w:fldChar w:fldCharType="begin"/>
        </w:r>
        <w:r>
          <w:rPr>
            <w:noProof/>
          </w:rPr>
          <w:instrText xml:space="preserve"> PAGEREF _Toc518330262 \h </w:instrText>
        </w:r>
        <w:r>
          <w:rPr>
            <w:noProof/>
          </w:rPr>
        </w:r>
      </w:ins>
      <w:r>
        <w:rPr>
          <w:noProof/>
        </w:rPr>
        <w:fldChar w:fldCharType="separate"/>
      </w:r>
      <w:ins w:id="46" w:author="Yair Benzaquen" w:date="2018-07-02T21:28:00Z">
        <w:r>
          <w:rPr>
            <w:noProof/>
          </w:rPr>
          <w:t>10</w:t>
        </w:r>
        <w:r>
          <w:rPr>
            <w:noProof/>
          </w:rPr>
          <w:fldChar w:fldCharType="end"/>
        </w:r>
      </w:ins>
    </w:p>
    <w:p w14:paraId="0F86AEA6" w14:textId="77777777" w:rsidR="00F52C07" w:rsidRPr="00F52C07" w:rsidRDefault="00F52C07">
      <w:pPr>
        <w:pStyle w:val="TOC3"/>
        <w:tabs>
          <w:tab w:val="right" w:leader="dot" w:pos="10433"/>
        </w:tabs>
        <w:rPr>
          <w:ins w:id="47" w:author="Yair Benzaquen" w:date="2018-07-02T21:28:00Z"/>
          <w:rFonts w:eastAsiaTheme="minorEastAsia"/>
          <w:noProof/>
          <w:sz w:val="24"/>
          <w:szCs w:val="24"/>
          <w:lang w:val="es-ES" w:eastAsia="en-US"/>
          <w:rPrChange w:id="48" w:author="Yair Benzaquen" w:date="2018-07-02T21:28:00Z">
            <w:rPr>
              <w:ins w:id="49" w:author="Yair Benzaquen" w:date="2018-07-02T21:28:00Z"/>
              <w:rFonts w:eastAsiaTheme="minorEastAsia"/>
              <w:noProof/>
              <w:sz w:val="24"/>
              <w:szCs w:val="24"/>
              <w:lang w:val="en-US" w:eastAsia="en-US"/>
            </w:rPr>
          </w:rPrChange>
        </w:rPr>
      </w:pPr>
      <w:ins w:id="50" w:author="Yair Benzaquen" w:date="2018-07-02T21:28:00Z">
        <w:r>
          <w:rPr>
            <w:noProof/>
          </w:rPr>
          <w:t>Entregables</w:t>
        </w:r>
        <w:r>
          <w:rPr>
            <w:noProof/>
          </w:rPr>
          <w:tab/>
        </w:r>
        <w:r>
          <w:rPr>
            <w:noProof/>
          </w:rPr>
          <w:fldChar w:fldCharType="begin"/>
        </w:r>
        <w:r>
          <w:rPr>
            <w:noProof/>
          </w:rPr>
          <w:instrText xml:space="preserve"> PAGEREF _Toc518330263 \h </w:instrText>
        </w:r>
        <w:r>
          <w:rPr>
            <w:noProof/>
          </w:rPr>
        </w:r>
      </w:ins>
      <w:r>
        <w:rPr>
          <w:noProof/>
        </w:rPr>
        <w:fldChar w:fldCharType="separate"/>
      </w:r>
      <w:ins w:id="51" w:author="Yair Benzaquen" w:date="2018-07-02T21:28:00Z">
        <w:r>
          <w:rPr>
            <w:noProof/>
          </w:rPr>
          <w:t>10</w:t>
        </w:r>
        <w:r>
          <w:rPr>
            <w:noProof/>
          </w:rPr>
          <w:fldChar w:fldCharType="end"/>
        </w:r>
      </w:ins>
    </w:p>
    <w:p w14:paraId="3CE6D58C" w14:textId="77777777" w:rsidR="00F52C07" w:rsidRPr="00F52C07" w:rsidRDefault="00F52C07">
      <w:pPr>
        <w:pStyle w:val="TOC1"/>
        <w:rPr>
          <w:ins w:id="52" w:author="Yair Benzaquen" w:date="2018-07-02T21:28:00Z"/>
          <w:rFonts w:eastAsiaTheme="minorEastAsia"/>
          <w:b w:val="0"/>
          <w:bCs w:val="0"/>
          <w:i w:val="0"/>
          <w:iCs w:val="0"/>
          <w:noProof/>
          <w:lang w:val="es-ES" w:eastAsia="en-US"/>
          <w:rPrChange w:id="53" w:author="Yair Benzaquen" w:date="2018-07-02T21:28:00Z">
            <w:rPr>
              <w:ins w:id="54" w:author="Yair Benzaquen" w:date="2018-07-02T21:28:00Z"/>
              <w:rFonts w:eastAsiaTheme="minorEastAsia"/>
              <w:b w:val="0"/>
              <w:bCs w:val="0"/>
              <w:i w:val="0"/>
              <w:iCs w:val="0"/>
              <w:noProof/>
              <w:lang w:val="en-US" w:eastAsia="en-US"/>
            </w:rPr>
          </w:rPrChange>
        </w:rPr>
      </w:pPr>
      <w:ins w:id="55" w:author="Yair Benzaquen" w:date="2018-07-02T21:28:00Z">
        <w:r>
          <w:rPr>
            <w:noProof/>
          </w:rPr>
          <w:t>Entregable 1: Arquitectura As-Is</w:t>
        </w:r>
        <w:r>
          <w:rPr>
            <w:noProof/>
          </w:rPr>
          <w:tab/>
        </w:r>
        <w:r>
          <w:rPr>
            <w:noProof/>
          </w:rPr>
          <w:fldChar w:fldCharType="begin"/>
        </w:r>
        <w:r>
          <w:rPr>
            <w:noProof/>
          </w:rPr>
          <w:instrText xml:space="preserve"> PAGEREF _Toc518330264 \h </w:instrText>
        </w:r>
        <w:r>
          <w:rPr>
            <w:noProof/>
          </w:rPr>
        </w:r>
      </w:ins>
      <w:r>
        <w:rPr>
          <w:noProof/>
        </w:rPr>
        <w:fldChar w:fldCharType="separate"/>
      </w:r>
      <w:ins w:id="56" w:author="Yair Benzaquen" w:date="2018-07-02T21:28:00Z">
        <w:r>
          <w:rPr>
            <w:noProof/>
          </w:rPr>
          <w:t>11</w:t>
        </w:r>
        <w:r>
          <w:rPr>
            <w:noProof/>
          </w:rPr>
          <w:fldChar w:fldCharType="end"/>
        </w:r>
      </w:ins>
    </w:p>
    <w:p w14:paraId="7E9B3206" w14:textId="77777777" w:rsidR="00F52C07" w:rsidRPr="00F52C07" w:rsidRDefault="00F52C07">
      <w:pPr>
        <w:pStyle w:val="TOC3"/>
        <w:tabs>
          <w:tab w:val="right" w:leader="dot" w:pos="10433"/>
        </w:tabs>
        <w:rPr>
          <w:ins w:id="57" w:author="Yair Benzaquen" w:date="2018-07-02T21:28:00Z"/>
          <w:rFonts w:eastAsiaTheme="minorEastAsia"/>
          <w:noProof/>
          <w:sz w:val="24"/>
          <w:szCs w:val="24"/>
          <w:lang w:val="es-ES" w:eastAsia="en-US"/>
          <w:rPrChange w:id="58" w:author="Yair Benzaquen" w:date="2018-07-02T21:28:00Z">
            <w:rPr>
              <w:ins w:id="59" w:author="Yair Benzaquen" w:date="2018-07-02T21:28:00Z"/>
              <w:rFonts w:eastAsiaTheme="minorEastAsia"/>
              <w:noProof/>
              <w:sz w:val="24"/>
              <w:szCs w:val="24"/>
              <w:lang w:val="en-US" w:eastAsia="en-US"/>
            </w:rPr>
          </w:rPrChange>
        </w:rPr>
      </w:pPr>
      <w:ins w:id="60" w:author="Yair Benzaquen" w:date="2018-07-02T21:28:00Z">
        <w:r>
          <w:rPr>
            <w:noProof/>
          </w:rPr>
          <w:t>Informe de Arquitectura As-Is</w:t>
        </w:r>
        <w:r>
          <w:rPr>
            <w:noProof/>
          </w:rPr>
          <w:tab/>
        </w:r>
        <w:r>
          <w:rPr>
            <w:noProof/>
          </w:rPr>
          <w:fldChar w:fldCharType="begin"/>
        </w:r>
        <w:r>
          <w:rPr>
            <w:noProof/>
          </w:rPr>
          <w:instrText xml:space="preserve"> PAGEREF _Toc518330265 \h </w:instrText>
        </w:r>
        <w:r>
          <w:rPr>
            <w:noProof/>
          </w:rPr>
        </w:r>
      </w:ins>
      <w:r>
        <w:rPr>
          <w:noProof/>
        </w:rPr>
        <w:fldChar w:fldCharType="separate"/>
      </w:r>
      <w:ins w:id="61" w:author="Yair Benzaquen" w:date="2018-07-02T21:28:00Z">
        <w:r>
          <w:rPr>
            <w:noProof/>
          </w:rPr>
          <w:t>11</w:t>
        </w:r>
        <w:r>
          <w:rPr>
            <w:noProof/>
          </w:rPr>
          <w:fldChar w:fldCharType="end"/>
        </w:r>
      </w:ins>
    </w:p>
    <w:p w14:paraId="22DB0C0A" w14:textId="77777777" w:rsidR="00F52C07" w:rsidRPr="00F52C07" w:rsidRDefault="00F52C07">
      <w:pPr>
        <w:pStyle w:val="TOC1"/>
        <w:rPr>
          <w:ins w:id="62" w:author="Yair Benzaquen" w:date="2018-07-02T21:28:00Z"/>
          <w:rFonts w:eastAsiaTheme="minorEastAsia"/>
          <w:b w:val="0"/>
          <w:bCs w:val="0"/>
          <w:i w:val="0"/>
          <w:iCs w:val="0"/>
          <w:noProof/>
          <w:lang w:val="es-ES" w:eastAsia="en-US"/>
          <w:rPrChange w:id="63" w:author="Yair Benzaquen" w:date="2018-07-02T21:28:00Z">
            <w:rPr>
              <w:ins w:id="64" w:author="Yair Benzaquen" w:date="2018-07-02T21:28:00Z"/>
              <w:rFonts w:eastAsiaTheme="minorEastAsia"/>
              <w:b w:val="0"/>
              <w:bCs w:val="0"/>
              <w:i w:val="0"/>
              <w:iCs w:val="0"/>
              <w:noProof/>
              <w:lang w:val="en-US" w:eastAsia="en-US"/>
            </w:rPr>
          </w:rPrChange>
        </w:rPr>
      </w:pPr>
      <w:ins w:id="65" w:author="Yair Benzaquen" w:date="2018-07-02T21:28:00Z">
        <w:r>
          <w:rPr>
            <w:noProof/>
          </w:rPr>
          <w:t>Entregable 2: Lineamientos de Arquitectura</w:t>
        </w:r>
        <w:r>
          <w:rPr>
            <w:noProof/>
          </w:rPr>
          <w:tab/>
        </w:r>
        <w:r>
          <w:rPr>
            <w:noProof/>
          </w:rPr>
          <w:fldChar w:fldCharType="begin"/>
        </w:r>
        <w:r>
          <w:rPr>
            <w:noProof/>
          </w:rPr>
          <w:instrText xml:space="preserve"> PAGEREF _Toc518330266 \h </w:instrText>
        </w:r>
        <w:r>
          <w:rPr>
            <w:noProof/>
          </w:rPr>
        </w:r>
      </w:ins>
      <w:r>
        <w:rPr>
          <w:noProof/>
        </w:rPr>
        <w:fldChar w:fldCharType="separate"/>
      </w:r>
      <w:ins w:id="66" w:author="Yair Benzaquen" w:date="2018-07-02T21:28:00Z">
        <w:r>
          <w:rPr>
            <w:noProof/>
          </w:rPr>
          <w:t>12</w:t>
        </w:r>
        <w:r>
          <w:rPr>
            <w:noProof/>
          </w:rPr>
          <w:fldChar w:fldCharType="end"/>
        </w:r>
      </w:ins>
    </w:p>
    <w:p w14:paraId="486998D9" w14:textId="77777777" w:rsidR="00F52C07" w:rsidRPr="00F52C07" w:rsidRDefault="00F52C07">
      <w:pPr>
        <w:pStyle w:val="TOC3"/>
        <w:tabs>
          <w:tab w:val="right" w:leader="dot" w:pos="10433"/>
        </w:tabs>
        <w:rPr>
          <w:ins w:id="67" w:author="Yair Benzaquen" w:date="2018-07-02T21:28:00Z"/>
          <w:rFonts w:eastAsiaTheme="minorEastAsia"/>
          <w:noProof/>
          <w:sz w:val="24"/>
          <w:szCs w:val="24"/>
          <w:lang w:val="es-ES" w:eastAsia="en-US"/>
          <w:rPrChange w:id="68" w:author="Yair Benzaquen" w:date="2018-07-02T21:28:00Z">
            <w:rPr>
              <w:ins w:id="69" w:author="Yair Benzaquen" w:date="2018-07-02T21:28:00Z"/>
              <w:rFonts w:eastAsiaTheme="minorEastAsia"/>
              <w:noProof/>
              <w:sz w:val="24"/>
              <w:szCs w:val="24"/>
              <w:lang w:val="en-US" w:eastAsia="en-US"/>
            </w:rPr>
          </w:rPrChange>
        </w:rPr>
      </w:pPr>
      <w:ins w:id="70" w:author="Yair Benzaquen" w:date="2018-07-02T21:28:00Z">
        <w:r>
          <w:rPr>
            <w:noProof/>
          </w:rPr>
          <w:t>Principios de Arquitectura</w:t>
        </w:r>
        <w:r>
          <w:rPr>
            <w:noProof/>
          </w:rPr>
          <w:tab/>
        </w:r>
        <w:r>
          <w:rPr>
            <w:noProof/>
          </w:rPr>
          <w:fldChar w:fldCharType="begin"/>
        </w:r>
        <w:r>
          <w:rPr>
            <w:noProof/>
          </w:rPr>
          <w:instrText xml:space="preserve"> PAGEREF _Toc518330267 \h </w:instrText>
        </w:r>
        <w:r>
          <w:rPr>
            <w:noProof/>
          </w:rPr>
        </w:r>
      </w:ins>
      <w:r>
        <w:rPr>
          <w:noProof/>
        </w:rPr>
        <w:fldChar w:fldCharType="separate"/>
      </w:r>
      <w:ins w:id="71" w:author="Yair Benzaquen" w:date="2018-07-02T21:28:00Z">
        <w:r>
          <w:rPr>
            <w:noProof/>
          </w:rPr>
          <w:t>12</w:t>
        </w:r>
        <w:r>
          <w:rPr>
            <w:noProof/>
          </w:rPr>
          <w:fldChar w:fldCharType="end"/>
        </w:r>
      </w:ins>
    </w:p>
    <w:p w14:paraId="1619A609" w14:textId="77777777" w:rsidR="00F52C07" w:rsidRPr="00F52C07" w:rsidRDefault="00F52C07">
      <w:pPr>
        <w:pStyle w:val="TOC4"/>
        <w:tabs>
          <w:tab w:val="right" w:leader="dot" w:pos="10433"/>
        </w:tabs>
        <w:rPr>
          <w:ins w:id="72" w:author="Yair Benzaquen" w:date="2018-07-02T21:28:00Z"/>
          <w:rFonts w:eastAsiaTheme="minorEastAsia"/>
          <w:noProof/>
          <w:sz w:val="24"/>
          <w:szCs w:val="24"/>
          <w:lang w:val="es-ES" w:eastAsia="en-US"/>
          <w:rPrChange w:id="73" w:author="Yair Benzaquen" w:date="2018-07-02T21:28:00Z">
            <w:rPr>
              <w:ins w:id="74" w:author="Yair Benzaquen" w:date="2018-07-02T21:28:00Z"/>
              <w:rFonts w:eastAsiaTheme="minorEastAsia"/>
              <w:noProof/>
              <w:sz w:val="24"/>
              <w:szCs w:val="24"/>
              <w:lang w:val="en-US" w:eastAsia="en-US"/>
            </w:rPr>
          </w:rPrChange>
        </w:rPr>
      </w:pPr>
      <w:ins w:id="75" w:author="Yair Benzaquen" w:date="2018-07-02T21:28:00Z">
        <w:r>
          <w:rPr>
            <w:noProof/>
          </w:rPr>
          <w:t>Domain-Design Driven</w:t>
        </w:r>
        <w:r>
          <w:rPr>
            <w:noProof/>
          </w:rPr>
          <w:tab/>
        </w:r>
        <w:r>
          <w:rPr>
            <w:noProof/>
          </w:rPr>
          <w:fldChar w:fldCharType="begin"/>
        </w:r>
        <w:r>
          <w:rPr>
            <w:noProof/>
          </w:rPr>
          <w:instrText xml:space="preserve"> PAGEREF _Toc518330268 \h </w:instrText>
        </w:r>
        <w:r>
          <w:rPr>
            <w:noProof/>
          </w:rPr>
        </w:r>
      </w:ins>
      <w:r>
        <w:rPr>
          <w:noProof/>
        </w:rPr>
        <w:fldChar w:fldCharType="separate"/>
      </w:r>
      <w:ins w:id="76" w:author="Yair Benzaquen" w:date="2018-07-02T21:28:00Z">
        <w:r>
          <w:rPr>
            <w:noProof/>
          </w:rPr>
          <w:t>12</w:t>
        </w:r>
        <w:r>
          <w:rPr>
            <w:noProof/>
          </w:rPr>
          <w:fldChar w:fldCharType="end"/>
        </w:r>
      </w:ins>
    </w:p>
    <w:p w14:paraId="71035BA4" w14:textId="77777777" w:rsidR="00F52C07" w:rsidRPr="00F52C07" w:rsidRDefault="00F52C07">
      <w:pPr>
        <w:pStyle w:val="TOC4"/>
        <w:tabs>
          <w:tab w:val="right" w:leader="dot" w:pos="10433"/>
        </w:tabs>
        <w:rPr>
          <w:ins w:id="77" w:author="Yair Benzaquen" w:date="2018-07-02T21:28:00Z"/>
          <w:rFonts w:eastAsiaTheme="minorEastAsia"/>
          <w:noProof/>
          <w:sz w:val="24"/>
          <w:szCs w:val="24"/>
          <w:lang w:val="es-ES" w:eastAsia="en-US"/>
          <w:rPrChange w:id="78" w:author="Yair Benzaquen" w:date="2018-07-02T21:28:00Z">
            <w:rPr>
              <w:ins w:id="79" w:author="Yair Benzaquen" w:date="2018-07-02T21:28:00Z"/>
              <w:rFonts w:eastAsiaTheme="minorEastAsia"/>
              <w:noProof/>
              <w:sz w:val="24"/>
              <w:szCs w:val="24"/>
              <w:lang w:val="en-US" w:eastAsia="en-US"/>
            </w:rPr>
          </w:rPrChange>
        </w:rPr>
      </w:pPr>
      <w:ins w:id="80" w:author="Yair Benzaquen" w:date="2018-07-02T21:28:00Z">
        <w:r>
          <w:rPr>
            <w:noProof/>
          </w:rPr>
          <w:t>Gobierno de Arquitectura TOGAF</w:t>
        </w:r>
        <w:r>
          <w:rPr>
            <w:noProof/>
          </w:rPr>
          <w:tab/>
        </w:r>
        <w:r>
          <w:rPr>
            <w:noProof/>
          </w:rPr>
          <w:fldChar w:fldCharType="begin"/>
        </w:r>
        <w:r>
          <w:rPr>
            <w:noProof/>
          </w:rPr>
          <w:instrText xml:space="preserve"> PAGEREF _Toc518330269 \h </w:instrText>
        </w:r>
        <w:r>
          <w:rPr>
            <w:noProof/>
          </w:rPr>
        </w:r>
      </w:ins>
      <w:r>
        <w:rPr>
          <w:noProof/>
        </w:rPr>
        <w:fldChar w:fldCharType="separate"/>
      </w:r>
      <w:ins w:id="81" w:author="Yair Benzaquen" w:date="2018-07-02T21:28:00Z">
        <w:r>
          <w:rPr>
            <w:noProof/>
          </w:rPr>
          <w:t>15</w:t>
        </w:r>
        <w:r>
          <w:rPr>
            <w:noProof/>
          </w:rPr>
          <w:fldChar w:fldCharType="end"/>
        </w:r>
      </w:ins>
    </w:p>
    <w:p w14:paraId="28DFA182" w14:textId="77777777" w:rsidR="00F52C07" w:rsidRPr="00F52C07" w:rsidRDefault="00F52C07">
      <w:pPr>
        <w:pStyle w:val="TOC4"/>
        <w:tabs>
          <w:tab w:val="right" w:leader="dot" w:pos="10433"/>
        </w:tabs>
        <w:rPr>
          <w:ins w:id="82" w:author="Yair Benzaquen" w:date="2018-07-02T21:28:00Z"/>
          <w:rFonts w:eastAsiaTheme="minorEastAsia"/>
          <w:noProof/>
          <w:sz w:val="24"/>
          <w:szCs w:val="24"/>
          <w:lang w:val="es-ES" w:eastAsia="en-US"/>
          <w:rPrChange w:id="83" w:author="Yair Benzaquen" w:date="2018-07-02T21:28:00Z">
            <w:rPr>
              <w:ins w:id="84" w:author="Yair Benzaquen" w:date="2018-07-02T21:28:00Z"/>
              <w:rFonts w:eastAsiaTheme="minorEastAsia"/>
              <w:noProof/>
              <w:sz w:val="24"/>
              <w:szCs w:val="24"/>
              <w:lang w:val="en-US" w:eastAsia="en-US"/>
            </w:rPr>
          </w:rPrChange>
        </w:rPr>
      </w:pPr>
      <w:ins w:id="85" w:author="Yair Benzaquen" w:date="2018-07-02T21:28:00Z">
        <w:r>
          <w:rPr>
            <w:noProof/>
          </w:rPr>
          <w:t>Vistas Integrales de Arquitectura</w:t>
        </w:r>
        <w:r>
          <w:rPr>
            <w:noProof/>
          </w:rPr>
          <w:tab/>
        </w:r>
        <w:r>
          <w:rPr>
            <w:noProof/>
          </w:rPr>
          <w:fldChar w:fldCharType="begin"/>
        </w:r>
        <w:r>
          <w:rPr>
            <w:noProof/>
          </w:rPr>
          <w:instrText xml:space="preserve"> PAGEREF _Toc518330270 \h </w:instrText>
        </w:r>
        <w:r>
          <w:rPr>
            <w:noProof/>
          </w:rPr>
        </w:r>
      </w:ins>
      <w:r>
        <w:rPr>
          <w:noProof/>
        </w:rPr>
        <w:fldChar w:fldCharType="separate"/>
      </w:r>
      <w:ins w:id="86" w:author="Yair Benzaquen" w:date="2018-07-02T21:28:00Z">
        <w:r>
          <w:rPr>
            <w:noProof/>
          </w:rPr>
          <w:t>15</w:t>
        </w:r>
        <w:r>
          <w:rPr>
            <w:noProof/>
          </w:rPr>
          <w:fldChar w:fldCharType="end"/>
        </w:r>
      </w:ins>
    </w:p>
    <w:p w14:paraId="2643C6AE" w14:textId="77777777" w:rsidR="00F52C07" w:rsidRPr="00F52C07" w:rsidRDefault="00F52C07">
      <w:pPr>
        <w:pStyle w:val="TOC4"/>
        <w:tabs>
          <w:tab w:val="right" w:leader="dot" w:pos="10433"/>
        </w:tabs>
        <w:rPr>
          <w:ins w:id="87" w:author="Yair Benzaquen" w:date="2018-07-02T21:28:00Z"/>
          <w:rFonts w:eastAsiaTheme="minorEastAsia"/>
          <w:noProof/>
          <w:sz w:val="24"/>
          <w:szCs w:val="24"/>
          <w:lang w:val="es-ES" w:eastAsia="en-US"/>
          <w:rPrChange w:id="88" w:author="Yair Benzaquen" w:date="2018-07-02T21:28:00Z">
            <w:rPr>
              <w:ins w:id="89" w:author="Yair Benzaquen" w:date="2018-07-02T21:28:00Z"/>
              <w:rFonts w:eastAsiaTheme="minorEastAsia"/>
              <w:noProof/>
              <w:sz w:val="24"/>
              <w:szCs w:val="24"/>
              <w:lang w:val="en-US" w:eastAsia="en-US"/>
            </w:rPr>
          </w:rPrChange>
        </w:rPr>
      </w:pPr>
      <w:ins w:id="90" w:author="Yair Benzaquen" w:date="2018-07-02T21:28:00Z">
        <w:r>
          <w:rPr>
            <w:noProof/>
          </w:rPr>
          <w:t>Arquitectura Conceptual</w:t>
        </w:r>
        <w:r>
          <w:rPr>
            <w:noProof/>
          </w:rPr>
          <w:tab/>
        </w:r>
        <w:r>
          <w:rPr>
            <w:noProof/>
          </w:rPr>
          <w:fldChar w:fldCharType="begin"/>
        </w:r>
        <w:r>
          <w:rPr>
            <w:noProof/>
          </w:rPr>
          <w:instrText xml:space="preserve"> PAGEREF _Toc518330271 \h </w:instrText>
        </w:r>
        <w:r>
          <w:rPr>
            <w:noProof/>
          </w:rPr>
        </w:r>
      </w:ins>
      <w:r>
        <w:rPr>
          <w:noProof/>
        </w:rPr>
        <w:fldChar w:fldCharType="separate"/>
      </w:r>
      <w:ins w:id="91" w:author="Yair Benzaquen" w:date="2018-07-02T21:28:00Z">
        <w:r>
          <w:rPr>
            <w:noProof/>
          </w:rPr>
          <w:t>16</w:t>
        </w:r>
        <w:r>
          <w:rPr>
            <w:noProof/>
          </w:rPr>
          <w:fldChar w:fldCharType="end"/>
        </w:r>
      </w:ins>
    </w:p>
    <w:p w14:paraId="1129BB82" w14:textId="77777777" w:rsidR="00F52C07" w:rsidRPr="00F52C07" w:rsidRDefault="00F52C07">
      <w:pPr>
        <w:pStyle w:val="TOC1"/>
        <w:rPr>
          <w:ins w:id="92" w:author="Yair Benzaquen" w:date="2018-07-02T21:28:00Z"/>
          <w:rFonts w:eastAsiaTheme="minorEastAsia"/>
          <w:b w:val="0"/>
          <w:bCs w:val="0"/>
          <w:i w:val="0"/>
          <w:iCs w:val="0"/>
          <w:noProof/>
          <w:lang w:val="es-ES" w:eastAsia="en-US"/>
          <w:rPrChange w:id="93" w:author="Yair Benzaquen" w:date="2018-07-02T21:28:00Z">
            <w:rPr>
              <w:ins w:id="94" w:author="Yair Benzaquen" w:date="2018-07-02T21:28:00Z"/>
              <w:rFonts w:eastAsiaTheme="minorEastAsia"/>
              <w:b w:val="0"/>
              <w:bCs w:val="0"/>
              <w:i w:val="0"/>
              <w:iCs w:val="0"/>
              <w:noProof/>
              <w:lang w:val="en-US" w:eastAsia="en-US"/>
            </w:rPr>
          </w:rPrChange>
        </w:rPr>
      </w:pPr>
      <w:ins w:id="95" w:author="Yair Benzaquen" w:date="2018-07-02T21:28:00Z">
        <w:r>
          <w:rPr>
            <w:noProof/>
          </w:rPr>
          <w:t>Entregable 3: Análisis del GAP tecnológico de Cores AFP</w:t>
        </w:r>
        <w:r>
          <w:rPr>
            <w:noProof/>
          </w:rPr>
          <w:tab/>
        </w:r>
        <w:r>
          <w:rPr>
            <w:noProof/>
          </w:rPr>
          <w:fldChar w:fldCharType="begin"/>
        </w:r>
        <w:r>
          <w:rPr>
            <w:noProof/>
          </w:rPr>
          <w:instrText xml:space="preserve"> PAGEREF _Toc518330272 \h </w:instrText>
        </w:r>
        <w:r>
          <w:rPr>
            <w:noProof/>
          </w:rPr>
        </w:r>
      </w:ins>
      <w:r>
        <w:rPr>
          <w:noProof/>
        </w:rPr>
        <w:fldChar w:fldCharType="separate"/>
      </w:r>
      <w:ins w:id="96" w:author="Yair Benzaquen" w:date="2018-07-02T21:28:00Z">
        <w:r>
          <w:rPr>
            <w:noProof/>
          </w:rPr>
          <w:t>17</w:t>
        </w:r>
        <w:r>
          <w:rPr>
            <w:noProof/>
          </w:rPr>
          <w:fldChar w:fldCharType="end"/>
        </w:r>
      </w:ins>
    </w:p>
    <w:p w14:paraId="090B29D8" w14:textId="77777777" w:rsidR="00F52C07" w:rsidRPr="00F52C07" w:rsidRDefault="00F52C07">
      <w:pPr>
        <w:pStyle w:val="TOC3"/>
        <w:tabs>
          <w:tab w:val="right" w:leader="dot" w:pos="10433"/>
        </w:tabs>
        <w:rPr>
          <w:ins w:id="97" w:author="Yair Benzaquen" w:date="2018-07-02T21:28:00Z"/>
          <w:rFonts w:eastAsiaTheme="minorEastAsia"/>
          <w:noProof/>
          <w:sz w:val="24"/>
          <w:szCs w:val="24"/>
          <w:lang w:val="es-ES" w:eastAsia="en-US"/>
          <w:rPrChange w:id="98" w:author="Yair Benzaquen" w:date="2018-07-02T21:28:00Z">
            <w:rPr>
              <w:ins w:id="99" w:author="Yair Benzaquen" w:date="2018-07-02T21:28:00Z"/>
              <w:rFonts w:eastAsiaTheme="minorEastAsia"/>
              <w:noProof/>
              <w:sz w:val="24"/>
              <w:szCs w:val="24"/>
              <w:lang w:val="en-US" w:eastAsia="en-US"/>
            </w:rPr>
          </w:rPrChange>
        </w:rPr>
      </w:pPr>
      <w:ins w:id="100" w:author="Yair Benzaquen" w:date="2018-07-02T21:28:00Z">
        <w:r>
          <w:rPr>
            <w:noProof/>
          </w:rPr>
          <w:t>Metodología del Análisis GAP tecnológico</w:t>
        </w:r>
        <w:r>
          <w:rPr>
            <w:noProof/>
          </w:rPr>
          <w:tab/>
        </w:r>
        <w:r>
          <w:rPr>
            <w:noProof/>
          </w:rPr>
          <w:fldChar w:fldCharType="begin"/>
        </w:r>
        <w:r>
          <w:rPr>
            <w:noProof/>
          </w:rPr>
          <w:instrText xml:space="preserve"> PAGEREF _Toc518330273 \h </w:instrText>
        </w:r>
        <w:r>
          <w:rPr>
            <w:noProof/>
          </w:rPr>
        </w:r>
      </w:ins>
      <w:r>
        <w:rPr>
          <w:noProof/>
        </w:rPr>
        <w:fldChar w:fldCharType="separate"/>
      </w:r>
      <w:ins w:id="101" w:author="Yair Benzaquen" w:date="2018-07-02T21:28:00Z">
        <w:r>
          <w:rPr>
            <w:noProof/>
          </w:rPr>
          <w:t>17</w:t>
        </w:r>
        <w:r>
          <w:rPr>
            <w:noProof/>
          </w:rPr>
          <w:fldChar w:fldCharType="end"/>
        </w:r>
      </w:ins>
    </w:p>
    <w:p w14:paraId="0C50FF1D" w14:textId="77777777" w:rsidR="00F52C07" w:rsidRPr="00F52C07" w:rsidRDefault="00F52C07">
      <w:pPr>
        <w:pStyle w:val="TOC3"/>
        <w:tabs>
          <w:tab w:val="right" w:leader="dot" w:pos="10433"/>
        </w:tabs>
        <w:rPr>
          <w:ins w:id="102" w:author="Yair Benzaquen" w:date="2018-07-02T21:28:00Z"/>
          <w:rFonts w:eastAsiaTheme="minorEastAsia"/>
          <w:noProof/>
          <w:sz w:val="24"/>
          <w:szCs w:val="24"/>
          <w:lang w:val="es-ES" w:eastAsia="en-US"/>
          <w:rPrChange w:id="103" w:author="Yair Benzaquen" w:date="2018-07-02T21:28:00Z">
            <w:rPr>
              <w:ins w:id="104" w:author="Yair Benzaquen" w:date="2018-07-02T21:28:00Z"/>
              <w:rFonts w:eastAsiaTheme="minorEastAsia"/>
              <w:noProof/>
              <w:sz w:val="24"/>
              <w:szCs w:val="24"/>
              <w:lang w:val="en-US" w:eastAsia="en-US"/>
            </w:rPr>
          </w:rPrChange>
        </w:rPr>
      </w:pPr>
      <w:ins w:id="105" w:author="Yair Benzaquen" w:date="2018-07-02T21:28:00Z">
        <w:r>
          <w:rPr>
            <w:noProof/>
          </w:rPr>
          <w:t>Requerimientos</w:t>
        </w:r>
        <w:r>
          <w:rPr>
            <w:noProof/>
          </w:rPr>
          <w:tab/>
        </w:r>
        <w:r>
          <w:rPr>
            <w:noProof/>
          </w:rPr>
          <w:fldChar w:fldCharType="begin"/>
        </w:r>
        <w:r>
          <w:rPr>
            <w:noProof/>
          </w:rPr>
          <w:instrText xml:space="preserve"> PAGEREF _Toc518330274 \h </w:instrText>
        </w:r>
        <w:r>
          <w:rPr>
            <w:noProof/>
          </w:rPr>
        </w:r>
      </w:ins>
      <w:r>
        <w:rPr>
          <w:noProof/>
        </w:rPr>
        <w:fldChar w:fldCharType="separate"/>
      </w:r>
      <w:ins w:id="106" w:author="Yair Benzaquen" w:date="2018-07-02T21:28:00Z">
        <w:r>
          <w:rPr>
            <w:noProof/>
          </w:rPr>
          <w:t>18</w:t>
        </w:r>
        <w:r>
          <w:rPr>
            <w:noProof/>
          </w:rPr>
          <w:fldChar w:fldCharType="end"/>
        </w:r>
      </w:ins>
    </w:p>
    <w:p w14:paraId="1A57C57E" w14:textId="77777777" w:rsidR="00F52C07" w:rsidRPr="00F52C07" w:rsidRDefault="00F52C07">
      <w:pPr>
        <w:pStyle w:val="TOC1"/>
        <w:rPr>
          <w:ins w:id="107" w:author="Yair Benzaquen" w:date="2018-07-02T21:28:00Z"/>
          <w:rFonts w:eastAsiaTheme="minorEastAsia"/>
          <w:b w:val="0"/>
          <w:bCs w:val="0"/>
          <w:i w:val="0"/>
          <w:iCs w:val="0"/>
          <w:noProof/>
          <w:lang w:val="es-ES" w:eastAsia="en-US"/>
          <w:rPrChange w:id="108" w:author="Yair Benzaquen" w:date="2018-07-02T21:28:00Z">
            <w:rPr>
              <w:ins w:id="109" w:author="Yair Benzaquen" w:date="2018-07-02T21:28:00Z"/>
              <w:rFonts w:eastAsiaTheme="minorEastAsia"/>
              <w:b w:val="0"/>
              <w:bCs w:val="0"/>
              <w:i w:val="0"/>
              <w:iCs w:val="0"/>
              <w:noProof/>
              <w:lang w:val="en-US" w:eastAsia="en-US"/>
            </w:rPr>
          </w:rPrChange>
        </w:rPr>
      </w:pPr>
      <w:ins w:id="110" w:author="Yair Benzaquen" w:date="2018-07-02T21:28:00Z">
        <w:r>
          <w:rPr>
            <w:noProof/>
          </w:rPr>
          <w:t>Entregable 4: Estimación Preliminar</w:t>
        </w:r>
        <w:r>
          <w:rPr>
            <w:noProof/>
          </w:rPr>
          <w:tab/>
        </w:r>
        <w:r>
          <w:rPr>
            <w:noProof/>
          </w:rPr>
          <w:fldChar w:fldCharType="begin"/>
        </w:r>
        <w:r>
          <w:rPr>
            <w:noProof/>
          </w:rPr>
          <w:instrText xml:space="preserve"> PAGEREF _Toc518330275 \h </w:instrText>
        </w:r>
        <w:r>
          <w:rPr>
            <w:noProof/>
          </w:rPr>
        </w:r>
      </w:ins>
      <w:r>
        <w:rPr>
          <w:noProof/>
        </w:rPr>
        <w:fldChar w:fldCharType="separate"/>
      </w:r>
      <w:ins w:id="111" w:author="Yair Benzaquen" w:date="2018-07-02T21:28:00Z">
        <w:r>
          <w:rPr>
            <w:noProof/>
          </w:rPr>
          <w:t>19</w:t>
        </w:r>
        <w:r>
          <w:rPr>
            <w:noProof/>
          </w:rPr>
          <w:fldChar w:fldCharType="end"/>
        </w:r>
      </w:ins>
    </w:p>
    <w:p w14:paraId="344030F7" w14:textId="77777777" w:rsidR="00F52C07" w:rsidRPr="00F52C07" w:rsidRDefault="00F52C07">
      <w:pPr>
        <w:pStyle w:val="TOC3"/>
        <w:tabs>
          <w:tab w:val="right" w:leader="dot" w:pos="10433"/>
        </w:tabs>
        <w:rPr>
          <w:ins w:id="112" w:author="Yair Benzaquen" w:date="2018-07-02T21:28:00Z"/>
          <w:rFonts w:eastAsiaTheme="minorEastAsia"/>
          <w:noProof/>
          <w:sz w:val="24"/>
          <w:szCs w:val="24"/>
          <w:lang w:val="es-ES" w:eastAsia="en-US"/>
          <w:rPrChange w:id="113" w:author="Yair Benzaquen" w:date="2018-07-02T21:28:00Z">
            <w:rPr>
              <w:ins w:id="114" w:author="Yair Benzaquen" w:date="2018-07-02T21:28:00Z"/>
              <w:rFonts w:eastAsiaTheme="minorEastAsia"/>
              <w:noProof/>
              <w:sz w:val="24"/>
              <w:szCs w:val="24"/>
              <w:lang w:val="en-US" w:eastAsia="en-US"/>
            </w:rPr>
          </w:rPrChange>
        </w:rPr>
      </w:pPr>
      <w:ins w:id="115" w:author="Yair Benzaquen" w:date="2018-07-02T21:28:00Z">
        <w:r>
          <w:rPr>
            <w:noProof/>
          </w:rPr>
          <w:t>Metodología de Evaluación</w:t>
        </w:r>
        <w:r>
          <w:rPr>
            <w:noProof/>
          </w:rPr>
          <w:tab/>
        </w:r>
        <w:r>
          <w:rPr>
            <w:noProof/>
          </w:rPr>
          <w:fldChar w:fldCharType="begin"/>
        </w:r>
        <w:r>
          <w:rPr>
            <w:noProof/>
          </w:rPr>
          <w:instrText xml:space="preserve"> PAGEREF _Toc518330276 \h </w:instrText>
        </w:r>
        <w:r>
          <w:rPr>
            <w:noProof/>
          </w:rPr>
        </w:r>
      </w:ins>
      <w:r>
        <w:rPr>
          <w:noProof/>
        </w:rPr>
        <w:fldChar w:fldCharType="separate"/>
      </w:r>
      <w:ins w:id="116" w:author="Yair Benzaquen" w:date="2018-07-02T21:28:00Z">
        <w:r>
          <w:rPr>
            <w:noProof/>
          </w:rPr>
          <w:t>19</w:t>
        </w:r>
        <w:r>
          <w:rPr>
            <w:noProof/>
          </w:rPr>
          <w:fldChar w:fldCharType="end"/>
        </w:r>
      </w:ins>
    </w:p>
    <w:p w14:paraId="1DA3446E" w14:textId="77777777" w:rsidR="00F52C07" w:rsidRPr="00F52C07" w:rsidRDefault="00F52C07">
      <w:pPr>
        <w:pStyle w:val="TOC3"/>
        <w:tabs>
          <w:tab w:val="right" w:leader="dot" w:pos="10433"/>
        </w:tabs>
        <w:rPr>
          <w:ins w:id="117" w:author="Yair Benzaquen" w:date="2018-07-02T21:28:00Z"/>
          <w:rFonts w:eastAsiaTheme="minorEastAsia"/>
          <w:noProof/>
          <w:sz w:val="24"/>
          <w:szCs w:val="24"/>
          <w:lang w:val="es-ES" w:eastAsia="en-US"/>
          <w:rPrChange w:id="118" w:author="Yair Benzaquen" w:date="2018-07-02T21:28:00Z">
            <w:rPr>
              <w:ins w:id="119" w:author="Yair Benzaquen" w:date="2018-07-02T21:28:00Z"/>
              <w:rFonts w:eastAsiaTheme="minorEastAsia"/>
              <w:noProof/>
              <w:sz w:val="24"/>
              <w:szCs w:val="24"/>
              <w:lang w:val="en-US" w:eastAsia="en-US"/>
            </w:rPr>
          </w:rPrChange>
        </w:rPr>
      </w:pPr>
      <w:ins w:id="120" w:author="Yair Benzaquen" w:date="2018-07-02T21:28:00Z">
        <w:r>
          <w:rPr>
            <w:noProof/>
          </w:rPr>
          <w:t>Criterios de Evaluación</w:t>
        </w:r>
        <w:r>
          <w:rPr>
            <w:noProof/>
          </w:rPr>
          <w:tab/>
        </w:r>
        <w:r>
          <w:rPr>
            <w:noProof/>
          </w:rPr>
          <w:fldChar w:fldCharType="begin"/>
        </w:r>
        <w:r>
          <w:rPr>
            <w:noProof/>
          </w:rPr>
          <w:instrText xml:space="preserve"> PAGEREF _Toc518330277 \h </w:instrText>
        </w:r>
        <w:r>
          <w:rPr>
            <w:noProof/>
          </w:rPr>
        </w:r>
      </w:ins>
      <w:r>
        <w:rPr>
          <w:noProof/>
        </w:rPr>
        <w:fldChar w:fldCharType="separate"/>
      </w:r>
      <w:ins w:id="121" w:author="Yair Benzaquen" w:date="2018-07-02T21:28:00Z">
        <w:r>
          <w:rPr>
            <w:noProof/>
          </w:rPr>
          <w:t>22</w:t>
        </w:r>
        <w:r>
          <w:rPr>
            <w:noProof/>
          </w:rPr>
          <w:fldChar w:fldCharType="end"/>
        </w:r>
      </w:ins>
    </w:p>
    <w:p w14:paraId="1B84FB7E" w14:textId="77777777" w:rsidR="00F52C07" w:rsidRPr="00F52C07" w:rsidRDefault="00F52C07">
      <w:pPr>
        <w:pStyle w:val="TOC1"/>
        <w:rPr>
          <w:ins w:id="122" w:author="Yair Benzaquen" w:date="2018-07-02T21:28:00Z"/>
          <w:rFonts w:eastAsiaTheme="minorEastAsia"/>
          <w:b w:val="0"/>
          <w:bCs w:val="0"/>
          <w:i w:val="0"/>
          <w:iCs w:val="0"/>
          <w:noProof/>
          <w:lang w:val="es-ES" w:eastAsia="en-US"/>
          <w:rPrChange w:id="123" w:author="Yair Benzaquen" w:date="2018-07-02T21:28:00Z">
            <w:rPr>
              <w:ins w:id="124" w:author="Yair Benzaquen" w:date="2018-07-02T21:28:00Z"/>
              <w:rFonts w:eastAsiaTheme="minorEastAsia"/>
              <w:b w:val="0"/>
              <w:bCs w:val="0"/>
              <w:i w:val="0"/>
              <w:iCs w:val="0"/>
              <w:noProof/>
              <w:lang w:val="en-US" w:eastAsia="en-US"/>
            </w:rPr>
          </w:rPrChange>
        </w:rPr>
      </w:pPr>
      <w:ins w:id="125" w:author="Yair Benzaquen" w:date="2018-07-02T21:28:00Z">
        <w:r>
          <w:rPr>
            <w:noProof/>
          </w:rPr>
          <w:t>Entregable 5: EstandaresTecnológicos</w:t>
        </w:r>
        <w:r>
          <w:rPr>
            <w:noProof/>
          </w:rPr>
          <w:tab/>
        </w:r>
        <w:r>
          <w:rPr>
            <w:noProof/>
          </w:rPr>
          <w:fldChar w:fldCharType="begin"/>
        </w:r>
        <w:r>
          <w:rPr>
            <w:noProof/>
          </w:rPr>
          <w:instrText xml:space="preserve"> PAGEREF _Toc518330278 \h </w:instrText>
        </w:r>
        <w:r>
          <w:rPr>
            <w:noProof/>
          </w:rPr>
        </w:r>
      </w:ins>
      <w:r>
        <w:rPr>
          <w:noProof/>
        </w:rPr>
        <w:fldChar w:fldCharType="separate"/>
      </w:r>
      <w:ins w:id="126" w:author="Yair Benzaquen" w:date="2018-07-02T21:28:00Z">
        <w:r>
          <w:rPr>
            <w:noProof/>
          </w:rPr>
          <w:t>24</w:t>
        </w:r>
        <w:r>
          <w:rPr>
            <w:noProof/>
          </w:rPr>
          <w:fldChar w:fldCharType="end"/>
        </w:r>
      </w:ins>
    </w:p>
    <w:p w14:paraId="57B0C7D8" w14:textId="77777777" w:rsidR="00F52C07" w:rsidRPr="00F52C07" w:rsidRDefault="00F52C07">
      <w:pPr>
        <w:pStyle w:val="TOC3"/>
        <w:tabs>
          <w:tab w:val="right" w:leader="dot" w:pos="10433"/>
        </w:tabs>
        <w:rPr>
          <w:ins w:id="127" w:author="Yair Benzaquen" w:date="2018-07-02T21:28:00Z"/>
          <w:rFonts w:eastAsiaTheme="minorEastAsia"/>
          <w:noProof/>
          <w:sz w:val="24"/>
          <w:szCs w:val="24"/>
          <w:lang w:val="es-ES" w:eastAsia="en-US"/>
          <w:rPrChange w:id="128" w:author="Yair Benzaquen" w:date="2018-07-02T21:28:00Z">
            <w:rPr>
              <w:ins w:id="129" w:author="Yair Benzaquen" w:date="2018-07-02T21:28:00Z"/>
              <w:rFonts w:eastAsiaTheme="minorEastAsia"/>
              <w:noProof/>
              <w:sz w:val="24"/>
              <w:szCs w:val="24"/>
              <w:lang w:val="en-US" w:eastAsia="en-US"/>
            </w:rPr>
          </w:rPrChange>
        </w:rPr>
      </w:pPr>
      <w:ins w:id="130" w:author="Yair Benzaquen" w:date="2018-07-02T21:28:00Z">
        <w:r w:rsidRPr="00E661D3">
          <w:rPr>
            <w:rFonts w:ascii="Arial Narrow" w:hAnsi="Arial Narrow"/>
            <w:noProof/>
          </w:rPr>
          <w:t>Principios de Desarrollo de Software</w:t>
        </w:r>
        <w:r>
          <w:rPr>
            <w:noProof/>
          </w:rPr>
          <w:tab/>
        </w:r>
        <w:r>
          <w:rPr>
            <w:noProof/>
          </w:rPr>
          <w:fldChar w:fldCharType="begin"/>
        </w:r>
        <w:r>
          <w:rPr>
            <w:noProof/>
          </w:rPr>
          <w:instrText xml:space="preserve"> PAGEREF _Toc518330279 \h </w:instrText>
        </w:r>
        <w:r>
          <w:rPr>
            <w:noProof/>
          </w:rPr>
        </w:r>
      </w:ins>
      <w:r>
        <w:rPr>
          <w:noProof/>
        </w:rPr>
        <w:fldChar w:fldCharType="separate"/>
      </w:r>
      <w:ins w:id="131" w:author="Yair Benzaquen" w:date="2018-07-02T21:28:00Z">
        <w:r>
          <w:rPr>
            <w:noProof/>
          </w:rPr>
          <w:t>24</w:t>
        </w:r>
        <w:r>
          <w:rPr>
            <w:noProof/>
          </w:rPr>
          <w:fldChar w:fldCharType="end"/>
        </w:r>
      </w:ins>
    </w:p>
    <w:p w14:paraId="33EF96B7" w14:textId="77777777" w:rsidR="00F52C07" w:rsidRPr="00F52C07" w:rsidRDefault="00F52C07">
      <w:pPr>
        <w:pStyle w:val="TOC3"/>
        <w:tabs>
          <w:tab w:val="right" w:leader="dot" w:pos="10433"/>
        </w:tabs>
        <w:rPr>
          <w:ins w:id="132" w:author="Yair Benzaquen" w:date="2018-07-02T21:28:00Z"/>
          <w:rFonts w:eastAsiaTheme="minorEastAsia"/>
          <w:noProof/>
          <w:sz w:val="24"/>
          <w:szCs w:val="24"/>
          <w:lang w:val="es-ES" w:eastAsia="en-US"/>
          <w:rPrChange w:id="133" w:author="Yair Benzaquen" w:date="2018-07-02T21:28:00Z">
            <w:rPr>
              <w:ins w:id="134" w:author="Yair Benzaquen" w:date="2018-07-02T21:28:00Z"/>
              <w:rFonts w:eastAsiaTheme="minorEastAsia"/>
              <w:noProof/>
              <w:sz w:val="24"/>
              <w:szCs w:val="24"/>
              <w:lang w:val="en-US" w:eastAsia="en-US"/>
            </w:rPr>
          </w:rPrChange>
        </w:rPr>
      </w:pPr>
      <w:ins w:id="135" w:author="Yair Benzaquen" w:date="2018-07-02T21:28:00Z">
        <w:r w:rsidRPr="00E661D3">
          <w:rPr>
            <w:rFonts w:ascii="Arial Narrow" w:hAnsi="Arial Narrow"/>
            <w:noProof/>
          </w:rPr>
          <w:t>Patrones de Arquitectura Front-End</w:t>
        </w:r>
        <w:r>
          <w:rPr>
            <w:noProof/>
          </w:rPr>
          <w:tab/>
        </w:r>
        <w:r>
          <w:rPr>
            <w:noProof/>
          </w:rPr>
          <w:fldChar w:fldCharType="begin"/>
        </w:r>
        <w:r>
          <w:rPr>
            <w:noProof/>
          </w:rPr>
          <w:instrText xml:space="preserve"> PAGEREF _Toc518330280 \h </w:instrText>
        </w:r>
        <w:r>
          <w:rPr>
            <w:noProof/>
          </w:rPr>
        </w:r>
      </w:ins>
      <w:r>
        <w:rPr>
          <w:noProof/>
        </w:rPr>
        <w:fldChar w:fldCharType="separate"/>
      </w:r>
      <w:ins w:id="136" w:author="Yair Benzaquen" w:date="2018-07-02T21:28:00Z">
        <w:r>
          <w:rPr>
            <w:noProof/>
          </w:rPr>
          <w:t>25</w:t>
        </w:r>
        <w:r>
          <w:rPr>
            <w:noProof/>
          </w:rPr>
          <w:fldChar w:fldCharType="end"/>
        </w:r>
      </w:ins>
    </w:p>
    <w:p w14:paraId="0975BDE1" w14:textId="77777777" w:rsidR="00F52C07" w:rsidRPr="00F52C07" w:rsidRDefault="00F52C07">
      <w:pPr>
        <w:pStyle w:val="TOC3"/>
        <w:tabs>
          <w:tab w:val="right" w:leader="dot" w:pos="10433"/>
        </w:tabs>
        <w:rPr>
          <w:ins w:id="137" w:author="Yair Benzaquen" w:date="2018-07-02T21:28:00Z"/>
          <w:rFonts w:eastAsiaTheme="minorEastAsia"/>
          <w:noProof/>
          <w:sz w:val="24"/>
          <w:szCs w:val="24"/>
          <w:lang w:val="es-ES" w:eastAsia="en-US"/>
          <w:rPrChange w:id="138" w:author="Yair Benzaquen" w:date="2018-07-02T21:28:00Z">
            <w:rPr>
              <w:ins w:id="139" w:author="Yair Benzaquen" w:date="2018-07-02T21:28:00Z"/>
              <w:rFonts w:eastAsiaTheme="minorEastAsia"/>
              <w:noProof/>
              <w:sz w:val="24"/>
              <w:szCs w:val="24"/>
              <w:lang w:val="en-US" w:eastAsia="en-US"/>
            </w:rPr>
          </w:rPrChange>
        </w:rPr>
      </w:pPr>
      <w:ins w:id="140" w:author="Yair Benzaquen" w:date="2018-07-02T21:28:00Z">
        <w:r w:rsidRPr="00E661D3">
          <w:rPr>
            <w:rFonts w:ascii="Arial Narrow" w:hAnsi="Arial Narrow"/>
            <w:noProof/>
          </w:rPr>
          <w:t>Patrones de Arquitectura de Interacción</w:t>
        </w:r>
        <w:r>
          <w:rPr>
            <w:noProof/>
          </w:rPr>
          <w:tab/>
        </w:r>
        <w:r>
          <w:rPr>
            <w:noProof/>
          </w:rPr>
          <w:fldChar w:fldCharType="begin"/>
        </w:r>
        <w:r>
          <w:rPr>
            <w:noProof/>
          </w:rPr>
          <w:instrText xml:space="preserve"> PAGEREF _Toc518330281 \h </w:instrText>
        </w:r>
        <w:r>
          <w:rPr>
            <w:noProof/>
          </w:rPr>
        </w:r>
      </w:ins>
      <w:r>
        <w:rPr>
          <w:noProof/>
        </w:rPr>
        <w:fldChar w:fldCharType="separate"/>
      </w:r>
      <w:ins w:id="141" w:author="Yair Benzaquen" w:date="2018-07-02T21:28:00Z">
        <w:r>
          <w:rPr>
            <w:noProof/>
          </w:rPr>
          <w:t>26</w:t>
        </w:r>
        <w:r>
          <w:rPr>
            <w:noProof/>
          </w:rPr>
          <w:fldChar w:fldCharType="end"/>
        </w:r>
      </w:ins>
    </w:p>
    <w:p w14:paraId="05021A96" w14:textId="77777777" w:rsidR="00F52C07" w:rsidRPr="00F52C07" w:rsidRDefault="00F52C07">
      <w:pPr>
        <w:pStyle w:val="TOC3"/>
        <w:tabs>
          <w:tab w:val="right" w:leader="dot" w:pos="10433"/>
        </w:tabs>
        <w:rPr>
          <w:ins w:id="142" w:author="Yair Benzaquen" w:date="2018-07-02T21:28:00Z"/>
          <w:rFonts w:eastAsiaTheme="minorEastAsia"/>
          <w:noProof/>
          <w:sz w:val="24"/>
          <w:szCs w:val="24"/>
          <w:lang w:val="es-ES" w:eastAsia="en-US"/>
          <w:rPrChange w:id="143" w:author="Yair Benzaquen" w:date="2018-07-02T21:28:00Z">
            <w:rPr>
              <w:ins w:id="144" w:author="Yair Benzaquen" w:date="2018-07-02T21:28:00Z"/>
              <w:rFonts w:eastAsiaTheme="minorEastAsia"/>
              <w:noProof/>
              <w:sz w:val="24"/>
              <w:szCs w:val="24"/>
              <w:lang w:val="en-US" w:eastAsia="en-US"/>
            </w:rPr>
          </w:rPrChange>
        </w:rPr>
      </w:pPr>
      <w:ins w:id="145" w:author="Yair Benzaquen" w:date="2018-07-02T21:28:00Z">
        <w:r w:rsidRPr="00E661D3">
          <w:rPr>
            <w:rFonts w:ascii="Arial Narrow" w:hAnsi="Arial Narrow"/>
            <w:noProof/>
          </w:rPr>
          <w:t>Patrones de Arquitectura de Integración</w:t>
        </w:r>
        <w:r>
          <w:rPr>
            <w:noProof/>
          </w:rPr>
          <w:tab/>
        </w:r>
        <w:r>
          <w:rPr>
            <w:noProof/>
          </w:rPr>
          <w:fldChar w:fldCharType="begin"/>
        </w:r>
        <w:r>
          <w:rPr>
            <w:noProof/>
          </w:rPr>
          <w:instrText xml:space="preserve"> PAGEREF _Toc518330282 \h </w:instrText>
        </w:r>
        <w:r>
          <w:rPr>
            <w:noProof/>
          </w:rPr>
        </w:r>
      </w:ins>
      <w:r>
        <w:rPr>
          <w:noProof/>
        </w:rPr>
        <w:fldChar w:fldCharType="separate"/>
      </w:r>
      <w:ins w:id="146" w:author="Yair Benzaquen" w:date="2018-07-02T21:28:00Z">
        <w:r>
          <w:rPr>
            <w:noProof/>
          </w:rPr>
          <w:t>27</w:t>
        </w:r>
        <w:r>
          <w:rPr>
            <w:noProof/>
          </w:rPr>
          <w:fldChar w:fldCharType="end"/>
        </w:r>
      </w:ins>
    </w:p>
    <w:p w14:paraId="3CC2A8A9" w14:textId="77777777" w:rsidR="00F52C07" w:rsidRPr="00F52C07" w:rsidRDefault="00F52C07">
      <w:pPr>
        <w:pStyle w:val="TOC3"/>
        <w:tabs>
          <w:tab w:val="right" w:leader="dot" w:pos="10433"/>
        </w:tabs>
        <w:rPr>
          <w:ins w:id="147" w:author="Yair Benzaquen" w:date="2018-07-02T21:28:00Z"/>
          <w:rFonts w:eastAsiaTheme="minorEastAsia"/>
          <w:noProof/>
          <w:sz w:val="24"/>
          <w:szCs w:val="24"/>
          <w:lang w:val="es-ES" w:eastAsia="en-US"/>
          <w:rPrChange w:id="148" w:author="Yair Benzaquen" w:date="2018-07-02T21:28:00Z">
            <w:rPr>
              <w:ins w:id="149" w:author="Yair Benzaquen" w:date="2018-07-02T21:28:00Z"/>
              <w:rFonts w:eastAsiaTheme="minorEastAsia"/>
              <w:noProof/>
              <w:sz w:val="24"/>
              <w:szCs w:val="24"/>
              <w:lang w:val="en-US" w:eastAsia="en-US"/>
            </w:rPr>
          </w:rPrChange>
        </w:rPr>
      </w:pPr>
      <w:ins w:id="150" w:author="Yair Benzaquen" w:date="2018-07-02T21:28:00Z">
        <w:r w:rsidRPr="00E661D3">
          <w:rPr>
            <w:rFonts w:ascii="Arial Narrow" w:hAnsi="Arial Narrow"/>
            <w:noProof/>
          </w:rPr>
          <w:t>Patrones de Arquitectura SOA</w:t>
        </w:r>
        <w:r>
          <w:rPr>
            <w:noProof/>
          </w:rPr>
          <w:tab/>
        </w:r>
        <w:r>
          <w:rPr>
            <w:noProof/>
          </w:rPr>
          <w:fldChar w:fldCharType="begin"/>
        </w:r>
        <w:r>
          <w:rPr>
            <w:noProof/>
          </w:rPr>
          <w:instrText xml:space="preserve"> PAGEREF _Toc518330283 \h </w:instrText>
        </w:r>
        <w:r>
          <w:rPr>
            <w:noProof/>
          </w:rPr>
        </w:r>
      </w:ins>
      <w:r>
        <w:rPr>
          <w:noProof/>
        </w:rPr>
        <w:fldChar w:fldCharType="separate"/>
      </w:r>
      <w:ins w:id="151" w:author="Yair Benzaquen" w:date="2018-07-02T21:28:00Z">
        <w:r>
          <w:rPr>
            <w:noProof/>
          </w:rPr>
          <w:t>28</w:t>
        </w:r>
        <w:r>
          <w:rPr>
            <w:noProof/>
          </w:rPr>
          <w:fldChar w:fldCharType="end"/>
        </w:r>
      </w:ins>
    </w:p>
    <w:p w14:paraId="12CD2FC4" w14:textId="77777777" w:rsidR="00F52C07" w:rsidRPr="00F52C07" w:rsidRDefault="00F52C07">
      <w:pPr>
        <w:pStyle w:val="TOC3"/>
        <w:tabs>
          <w:tab w:val="right" w:leader="dot" w:pos="10433"/>
        </w:tabs>
        <w:rPr>
          <w:ins w:id="152" w:author="Yair Benzaquen" w:date="2018-07-02T21:28:00Z"/>
          <w:rFonts w:eastAsiaTheme="minorEastAsia"/>
          <w:noProof/>
          <w:sz w:val="24"/>
          <w:szCs w:val="24"/>
          <w:lang w:val="es-ES" w:eastAsia="en-US"/>
          <w:rPrChange w:id="153" w:author="Yair Benzaquen" w:date="2018-07-02T21:28:00Z">
            <w:rPr>
              <w:ins w:id="154" w:author="Yair Benzaquen" w:date="2018-07-02T21:28:00Z"/>
              <w:rFonts w:eastAsiaTheme="minorEastAsia"/>
              <w:noProof/>
              <w:sz w:val="24"/>
              <w:szCs w:val="24"/>
              <w:lang w:val="en-US" w:eastAsia="en-US"/>
            </w:rPr>
          </w:rPrChange>
        </w:rPr>
      </w:pPr>
      <w:ins w:id="155" w:author="Yair Benzaquen" w:date="2018-07-02T21:28:00Z">
        <w:r w:rsidRPr="00E661D3">
          <w:rPr>
            <w:rFonts w:ascii="Arial Narrow" w:hAnsi="Arial Narrow"/>
            <w:noProof/>
          </w:rPr>
          <w:t>Patrones de Arquitectura MSA</w:t>
        </w:r>
        <w:r>
          <w:rPr>
            <w:noProof/>
          </w:rPr>
          <w:tab/>
        </w:r>
        <w:r>
          <w:rPr>
            <w:noProof/>
          </w:rPr>
          <w:fldChar w:fldCharType="begin"/>
        </w:r>
        <w:r>
          <w:rPr>
            <w:noProof/>
          </w:rPr>
          <w:instrText xml:space="preserve"> PAGEREF _Toc518330284 \h </w:instrText>
        </w:r>
        <w:r>
          <w:rPr>
            <w:noProof/>
          </w:rPr>
        </w:r>
      </w:ins>
      <w:r>
        <w:rPr>
          <w:noProof/>
        </w:rPr>
        <w:fldChar w:fldCharType="separate"/>
      </w:r>
      <w:ins w:id="156" w:author="Yair Benzaquen" w:date="2018-07-02T21:28:00Z">
        <w:r>
          <w:rPr>
            <w:noProof/>
          </w:rPr>
          <w:t>29</w:t>
        </w:r>
        <w:r>
          <w:rPr>
            <w:noProof/>
          </w:rPr>
          <w:fldChar w:fldCharType="end"/>
        </w:r>
      </w:ins>
    </w:p>
    <w:p w14:paraId="64AE39E8" w14:textId="77777777" w:rsidR="00F52C07" w:rsidRPr="00F52C07" w:rsidRDefault="00F52C07">
      <w:pPr>
        <w:pStyle w:val="TOC3"/>
        <w:tabs>
          <w:tab w:val="right" w:leader="dot" w:pos="10433"/>
        </w:tabs>
        <w:rPr>
          <w:ins w:id="157" w:author="Yair Benzaquen" w:date="2018-07-02T21:28:00Z"/>
          <w:rFonts w:eastAsiaTheme="minorEastAsia"/>
          <w:noProof/>
          <w:sz w:val="24"/>
          <w:szCs w:val="24"/>
          <w:lang w:val="es-ES" w:eastAsia="en-US"/>
          <w:rPrChange w:id="158" w:author="Yair Benzaquen" w:date="2018-07-02T21:28:00Z">
            <w:rPr>
              <w:ins w:id="159" w:author="Yair Benzaquen" w:date="2018-07-02T21:28:00Z"/>
              <w:rFonts w:eastAsiaTheme="minorEastAsia"/>
              <w:noProof/>
              <w:sz w:val="24"/>
              <w:szCs w:val="24"/>
              <w:lang w:val="en-US" w:eastAsia="en-US"/>
            </w:rPr>
          </w:rPrChange>
        </w:rPr>
      </w:pPr>
      <w:ins w:id="160" w:author="Yair Benzaquen" w:date="2018-07-02T21:28:00Z">
        <w:r w:rsidRPr="00E661D3">
          <w:rPr>
            <w:rFonts w:ascii="Arial Narrow" w:hAnsi="Arial Narrow"/>
            <w:noProof/>
          </w:rPr>
          <w:t>Patrones de BigData y Analítica</w:t>
        </w:r>
        <w:r>
          <w:rPr>
            <w:noProof/>
          </w:rPr>
          <w:tab/>
        </w:r>
        <w:r>
          <w:rPr>
            <w:noProof/>
          </w:rPr>
          <w:fldChar w:fldCharType="begin"/>
        </w:r>
        <w:r>
          <w:rPr>
            <w:noProof/>
          </w:rPr>
          <w:instrText xml:space="preserve"> PAGEREF _Toc518330285 \h </w:instrText>
        </w:r>
        <w:r>
          <w:rPr>
            <w:noProof/>
          </w:rPr>
        </w:r>
      </w:ins>
      <w:r>
        <w:rPr>
          <w:noProof/>
        </w:rPr>
        <w:fldChar w:fldCharType="separate"/>
      </w:r>
      <w:ins w:id="161" w:author="Yair Benzaquen" w:date="2018-07-02T21:28:00Z">
        <w:r>
          <w:rPr>
            <w:noProof/>
          </w:rPr>
          <w:t>30</w:t>
        </w:r>
        <w:r>
          <w:rPr>
            <w:noProof/>
          </w:rPr>
          <w:fldChar w:fldCharType="end"/>
        </w:r>
      </w:ins>
    </w:p>
    <w:p w14:paraId="0AF072F8" w14:textId="77777777" w:rsidR="00F52C07" w:rsidRPr="00F52C07" w:rsidRDefault="00F52C07">
      <w:pPr>
        <w:pStyle w:val="TOC3"/>
        <w:tabs>
          <w:tab w:val="right" w:leader="dot" w:pos="10433"/>
        </w:tabs>
        <w:rPr>
          <w:ins w:id="162" w:author="Yair Benzaquen" w:date="2018-07-02T21:28:00Z"/>
          <w:rFonts w:eastAsiaTheme="minorEastAsia"/>
          <w:noProof/>
          <w:sz w:val="24"/>
          <w:szCs w:val="24"/>
          <w:lang w:val="es-ES" w:eastAsia="en-US"/>
          <w:rPrChange w:id="163" w:author="Yair Benzaquen" w:date="2018-07-02T21:28:00Z">
            <w:rPr>
              <w:ins w:id="164" w:author="Yair Benzaquen" w:date="2018-07-02T21:28:00Z"/>
              <w:rFonts w:eastAsiaTheme="minorEastAsia"/>
              <w:noProof/>
              <w:sz w:val="24"/>
              <w:szCs w:val="24"/>
              <w:lang w:val="en-US" w:eastAsia="en-US"/>
            </w:rPr>
          </w:rPrChange>
        </w:rPr>
      </w:pPr>
      <w:ins w:id="165" w:author="Yair Benzaquen" w:date="2018-07-02T21:28:00Z">
        <w:r w:rsidRPr="00E661D3">
          <w:rPr>
            <w:rFonts w:ascii="Arial Narrow" w:hAnsi="Arial Narrow"/>
            <w:noProof/>
          </w:rPr>
          <w:t>Patrones de Arquitectura MSA</w:t>
        </w:r>
        <w:r>
          <w:rPr>
            <w:noProof/>
          </w:rPr>
          <w:tab/>
        </w:r>
        <w:r>
          <w:rPr>
            <w:noProof/>
          </w:rPr>
          <w:fldChar w:fldCharType="begin"/>
        </w:r>
        <w:r>
          <w:rPr>
            <w:noProof/>
          </w:rPr>
          <w:instrText xml:space="preserve"> PAGEREF _Toc518330286 \h </w:instrText>
        </w:r>
        <w:r>
          <w:rPr>
            <w:noProof/>
          </w:rPr>
        </w:r>
      </w:ins>
      <w:r>
        <w:rPr>
          <w:noProof/>
        </w:rPr>
        <w:fldChar w:fldCharType="separate"/>
      </w:r>
      <w:ins w:id="166" w:author="Yair Benzaquen" w:date="2018-07-02T21:28:00Z">
        <w:r>
          <w:rPr>
            <w:noProof/>
          </w:rPr>
          <w:t>32</w:t>
        </w:r>
        <w:r>
          <w:rPr>
            <w:noProof/>
          </w:rPr>
          <w:fldChar w:fldCharType="end"/>
        </w:r>
      </w:ins>
    </w:p>
    <w:p w14:paraId="457746F8" w14:textId="77777777" w:rsidR="00F52C07" w:rsidRPr="00F52C07" w:rsidRDefault="00F52C07">
      <w:pPr>
        <w:pStyle w:val="TOC3"/>
        <w:tabs>
          <w:tab w:val="right" w:leader="dot" w:pos="10433"/>
        </w:tabs>
        <w:rPr>
          <w:ins w:id="167" w:author="Yair Benzaquen" w:date="2018-07-02T21:28:00Z"/>
          <w:rFonts w:eastAsiaTheme="minorEastAsia"/>
          <w:noProof/>
          <w:sz w:val="24"/>
          <w:szCs w:val="24"/>
          <w:lang w:val="es-ES" w:eastAsia="en-US"/>
          <w:rPrChange w:id="168" w:author="Yair Benzaquen" w:date="2018-07-02T21:28:00Z">
            <w:rPr>
              <w:ins w:id="169" w:author="Yair Benzaquen" w:date="2018-07-02T21:28:00Z"/>
              <w:rFonts w:eastAsiaTheme="minorEastAsia"/>
              <w:noProof/>
              <w:sz w:val="24"/>
              <w:szCs w:val="24"/>
              <w:lang w:val="en-US" w:eastAsia="en-US"/>
            </w:rPr>
          </w:rPrChange>
        </w:rPr>
      </w:pPr>
      <w:ins w:id="170" w:author="Yair Benzaquen" w:date="2018-07-02T21:28:00Z">
        <w:r w:rsidRPr="00E661D3">
          <w:rPr>
            <w:rFonts w:ascii="Arial Narrow" w:hAnsi="Arial Narrow"/>
            <w:noProof/>
          </w:rPr>
          <w:t>Framework de desarrollo y seguridad a implementar</w:t>
        </w:r>
        <w:r>
          <w:rPr>
            <w:noProof/>
          </w:rPr>
          <w:tab/>
        </w:r>
        <w:r>
          <w:rPr>
            <w:noProof/>
          </w:rPr>
          <w:fldChar w:fldCharType="begin"/>
        </w:r>
        <w:r>
          <w:rPr>
            <w:noProof/>
          </w:rPr>
          <w:instrText xml:space="preserve"> PAGEREF _Toc518330287 \h </w:instrText>
        </w:r>
        <w:r>
          <w:rPr>
            <w:noProof/>
          </w:rPr>
        </w:r>
      </w:ins>
      <w:r>
        <w:rPr>
          <w:noProof/>
        </w:rPr>
        <w:fldChar w:fldCharType="separate"/>
      </w:r>
      <w:ins w:id="171" w:author="Yair Benzaquen" w:date="2018-07-02T21:28:00Z">
        <w:r>
          <w:rPr>
            <w:noProof/>
          </w:rPr>
          <w:t>33</w:t>
        </w:r>
        <w:r>
          <w:rPr>
            <w:noProof/>
          </w:rPr>
          <w:fldChar w:fldCharType="end"/>
        </w:r>
      </w:ins>
    </w:p>
    <w:p w14:paraId="0BEA7EC0" w14:textId="77777777" w:rsidR="00F52C07" w:rsidRPr="00F52C07" w:rsidRDefault="00F52C07">
      <w:pPr>
        <w:pStyle w:val="TOC3"/>
        <w:tabs>
          <w:tab w:val="right" w:leader="dot" w:pos="10433"/>
        </w:tabs>
        <w:rPr>
          <w:ins w:id="172" w:author="Yair Benzaquen" w:date="2018-07-02T21:28:00Z"/>
          <w:rFonts w:eastAsiaTheme="minorEastAsia"/>
          <w:noProof/>
          <w:sz w:val="24"/>
          <w:szCs w:val="24"/>
          <w:lang w:val="es-ES" w:eastAsia="en-US"/>
          <w:rPrChange w:id="173" w:author="Yair Benzaquen" w:date="2018-07-02T21:28:00Z">
            <w:rPr>
              <w:ins w:id="174" w:author="Yair Benzaquen" w:date="2018-07-02T21:28:00Z"/>
              <w:rFonts w:eastAsiaTheme="minorEastAsia"/>
              <w:noProof/>
              <w:sz w:val="24"/>
              <w:szCs w:val="24"/>
              <w:lang w:val="en-US" w:eastAsia="en-US"/>
            </w:rPr>
          </w:rPrChange>
        </w:rPr>
      </w:pPr>
      <w:ins w:id="175" w:author="Yair Benzaquen" w:date="2018-07-02T21:28:00Z">
        <w:r w:rsidRPr="00E661D3">
          <w:rPr>
            <w:rFonts w:ascii="Arial Narrow" w:hAnsi="Arial Narrow"/>
            <w:noProof/>
          </w:rPr>
          <w:t>Herramientas de Desarrollo y de Gobierno</w:t>
        </w:r>
        <w:r>
          <w:rPr>
            <w:noProof/>
          </w:rPr>
          <w:tab/>
        </w:r>
        <w:r>
          <w:rPr>
            <w:noProof/>
          </w:rPr>
          <w:fldChar w:fldCharType="begin"/>
        </w:r>
        <w:r>
          <w:rPr>
            <w:noProof/>
          </w:rPr>
          <w:instrText xml:space="preserve"> PAGEREF _Toc518330288 \h </w:instrText>
        </w:r>
        <w:r>
          <w:rPr>
            <w:noProof/>
          </w:rPr>
        </w:r>
      </w:ins>
      <w:r>
        <w:rPr>
          <w:noProof/>
        </w:rPr>
        <w:fldChar w:fldCharType="separate"/>
      </w:r>
      <w:ins w:id="176" w:author="Yair Benzaquen" w:date="2018-07-02T21:28:00Z">
        <w:r>
          <w:rPr>
            <w:noProof/>
          </w:rPr>
          <w:t>34</w:t>
        </w:r>
        <w:r>
          <w:rPr>
            <w:noProof/>
          </w:rPr>
          <w:fldChar w:fldCharType="end"/>
        </w:r>
      </w:ins>
    </w:p>
    <w:p w14:paraId="3E0D3962" w14:textId="77777777" w:rsidR="00F52C07" w:rsidRPr="00F52C07" w:rsidRDefault="00F52C07">
      <w:pPr>
        <w:pStyle w:val="TOC3"/>
        <w:tabs>
          <w:tab w:val="right" w:leader="dot" w:pos="10433"/>
        </w:tabs>
        <w:rPr>
          <w:ins w:id="177" w:author="Yair Benzaquen" w:date="2018-07-02T21:28:00Z"/>
          <w:rFonts w:eastAsiaTheme="minorEastAsia"/>
          <w:noProof/>
          <w:sz w:val="24"/>
          <w:szCs w:val="24"/>
          <w:lang w:val="es-ES" w:eastAsia="en-US"/>
          <w:rPrChange w:id="178" w:author="Yair Benzaquen" w:date="2018-07-02T21:28:00Z">
            <w:rPr>
              <w:ins w:id="179" w:author="Yair Benzaquen" w:date="2018-07-02T21:28:00Z"/>
              <w:rFonts w:eastAsiaTheme="minorEastAsia"/>
              <w:noProof/>
              <w:sz w:val="24"/>
              <w:szCs w:val="24"/>
              <w:lang w:val="en-US" w:eastAsia="en-US"/>
            </w:rPr>
          </w:rPrChange>
        </w:rPr>
      </w:pPr>
      <w:ins w:id="180" w:author="Yair Benzaquen" w:date="2018-07-02T21:28:00Z">
        <w:r w:rsidRPr="00E661D3">
          <w:rPr>
            <w:rFonts w:ascii="Arial Narrow" w:hAnsi="Arial Narrow"/>
            <w:noProof/>
          </w:rPr>
          <w:t>Estándares de Infraestructura</w:t>
        </w:r>
        <w:r>
          <w:rPr>
            <w:noProof/>
          </w:rPr>
          <w:tab/>
        </w:r>
        <w:r>
          <w:rPr>
            <w:noProof/>
          </w:rPr>
          <w:fldChar w:fldCharType="begin"/>
        </w:r>
        <w:r>
          <w:rPr>
            <w:noProof/>
          </w:rPr>
          <w:instrText xml:space="preserve"> PAGEREF _Toc518330289 \h </w:instrText>
        </w:r>
        <w:r>
          <w:rPr>
            <w:noProof/>
          </w:rPr>
        </w:r>
      </w:ins>
      <w:r>
        <w:rPr>
          <w:noProof/>
        </w:rPr>
        <w:fldChar w:fldCharType="separate"/>
      </w:r>
      <w:ins w:id="181" w:author="Yair Benzaquen" w:date="2018-07-02T21:28:00Z">
        <w:r>
          <w:rPr>
            <w:noProof/>
          </w:rPr>
          <w:t>35</w:t>
        </w:r>
        <w:r>
          <w:rPr>
            <w:noProof/>
          </w:rPr>
          <w:fldChar w:fldCharType="end"/>
        </w:r>
      </w:ins>
    </w:p>
    <w:p w14:paraId="1C5F2FD5" w14:textId="77777777" w:rsidR="00F52C07" w:rsidRPr="00F52C07" w:rsidRDefault="00F52C07">
      <w:pPr>
        <w:pStyle w:val="TOC3"/>
        <w:tabs>
          <w:tab w:val="right" w:leader="dot" w:pos="10433"/>
        </w:tabs>
        <w:rPr>
          <w:ins w:id="182" w:author="Yair Benzaquen" w:date="2018-07-02T21:28:00Z"/>
          <w:rFonts w:eastAsiaTheme="minorEastAsia"/>
          <w:noProof/>
          <w:sz w:val="24"/>
          <w:szCs w:val="24"/>
          <w:lang w:val="es-ES" w:eastAsia="en-US"/>
          <w:rPrChange w:id="183" w:author="Yair Benzaquen" w:date="2018-07-02T21:28:00Z">
            <w:rPr>
              <w:ins w:id="184" w:author="Yair Benzaquen" w:date="2018-07-02T21:28:00Z"/>
              <w:rFonts w:eastAsiaTheme="minorEastAsia"/>
              <w:noProof/>
              <w:sz w:val="24"/>
              <w:szCs w:val="24"/>
              <w:lang w:val="en-US" w:eastAsia="en-US"/>
            </w:rPr>
          </w:rPrChange>
        </w:rPr>
      </w:pPr>
      <w:ins w:id="185" w:author="Yair Benzaquen" w:date="2018-07-02T21:28:00Z">
        <w:r w:rsidRPr="00E661D3">
          <w:rPr>
            <w:rFonts w:ascii="Arial Narrow" w:hAnsi="Arial Narrow"/>
            <w:noProof/>
          </w:rPr>
          <w:t>Estrategia de Convivencia</w:t>
        </w:r>
        <w:r>
          <w:rPr>
            <w:noProof/>
          </w:rPr>
          <w:tab/>
        </w:r>
        <w:r>
          <w:rPr>
            <w:noProof/>
          </w:rPr>
          <w:fldChar w:fldCharType="begin"/>
        </w:r>
        <w:r>
          <w:rPr>
            <w:noProof/>
          </w:rPr>
          <w:instrText xml:space="preserve"> PAGEREF _Toc518330290 \h </w:instrText>
        </w:r>
        <w:r>
          <w:rPr>
            <w:noProof/>
          </w:rPr>
        </w:r>
      </w:ins>
      <w:r>
        <w:rPr>
          <w:noProof/>
        </w:rPr>
        <w:fldChar w:fldCharType="separate"/>
      </w:r>
      <w:ins w:id="186" w:author="Yair Benzaquen" w:date="2018-07-02T21:28:00Z">
        <w:r>
          <w:rPr>
            <w:noProof/>
          </w:rPr>
          <w:t>36</w:t>
        </w:r>
        <w:r>
          <w:rPr>
            <w:noProof/>
          </w:rPr>
          <w:fldChar w:fldCharType="end"/>
        </w:r>
      </w:ins>
    </w:p>
    <w:p w14:paraId="0ABABFF2" w14:textId="77777777" w:rsidR="00F52C07" w:rsidRPr="00F52C07" w:rsidRDefault="00F52C07">
      <w:pPr>
        <w:pStyle w:val="TOC1"/>
        <w:rPr>
          <w:ins w:id="187" w:author="Yair Benzaquen" w:date="2018-07-02T21:28:00Z"/>
          <w:rFonts w:eastAsiaTheme="minorEastAsia"/>
          <w:b w:val="0"/>
          <w:bCs w:val="0"/>
          <w:i w:val="0"/>
          <w:iCs w:val="0"/>
          <w:noProof/>
          <w:lang w:val="es-ES" w:eastAsia="en-US"/>
          <w:rPrChange w:id="188" w:author="Yair Benzaquen" w:date="2018-07-02T21:28:00Z">
            <w:rPr>
              <w:ins w:id="189" w:author="Yair Benzaquen" w:date="2018-07-02T21:28:00Z"/>
              <w:rFonts w:eastAsiaTheme="minorEastAsia"/>
              <w:b w:val="0"/>
              <w:bCs w:val="0"/>
              <w:i w:val="0"/>
              <w:iCs w:val="0"/>
              <w:noProof/>
              <w:lang w:val="en-US" w:eastAsia="en-US"/>
            </w:rPr>
          </w:rPrChange>
        </w:rPr>
      </w:pPr>
      <w:ins w:id="190" w:author="Yair Benzaquen" w:date="2018-07-02T21:28:00Z">
        <w:r>
          <w:rPr>
            <w:noProof/>
          </w:rPr>
          <w:t>Entregable 6: Estimación de la Implementación</w:t>
        </w:r>
        <w:r>
          <w:rPr>
            <w:noProof/>
          </w:rPr>
          <w:tab/>
        </w:r>
        <w:r>
          <w:rPr>
            <w:noProof/>
          </w:rPr>
          <w:fldChar w:fldCharType="begin"/>
        </w:r>
        <w:r>
          <w:rPr>
            <w:noProof/>
          </w:rPr>
          <w:instrText xml:space="preserve"> PAGEREF _Toc518330291 \h </w:instrText>
        </w:r>
        <w:r>
          <w:rPr>
            <w:noProof/>
          </w:rPr>
        </w:r>
      </w:ins>
      <w:r>
        <w:rPr>
          <w:noProof/>
        </w:rPr>
        <w:fldChar w:fldCharType="separate"/>
      </w:r>
      <w:ins w:id="191" w:author="Yair Benzaquen" w:date="2018-07-02T21:28:00Z">
        <w:r>
          <w:rPr>
            <w:noProof/>
          </w:rPr>
          <w:t>37</w:t>
        </w:r>
        <w:r>
          <w:rPr>
            <w:noProof/>
          </w:rPr>
          <w:fldChar w:fldCharType="end"/>
        </w:r>
      </w:ins>
    </w:p>
    <w:p w14:paraId="396257EB" w14:textId="77777777" w:rsidR="00F52C07" w:rsidRPr="00F52C07" w:rsidRDefault="00F52C07">
      <w:pPr>
        <w:pStyle w:val="TOC3"/>
        <w:tabs>
          <w:tab w:val="right" w:leader="dot" w:pos="10433"/>
        </w:tabs>
        <w:rPr>
          <w:ins w:id="192" w:author="Yair Benzaquen" w:date="2018-07-02T21:28:00Z"/>
          <w:rFonts w:eastAsiaTheme="minorEastAsia"/>
          <w:noProof/>
          <w:sz w:val="24"/>
          <w:szCs w:val="24"/>
          <w:lang w:val="es-ES" w:eastAsia="en-US"/>
          <w:rPrChange w:id="193" w:author="Yair Benzaquen" w:date="2018-07-02T21:28:00Z">
            <w:rPr>
              <w:ins w:id="194" w:author="Yair Benzaquen" w:date="2018-07-02T21:28:00Z"/>
              <w:rFonts w:eastAsiaTheme="minorEastAsia"/>
              <w:noProof/>
              <w:sz w:val="24"/>
              <w:szCs w:val="24"/>
              <w:lang w:val="en-US" w:eastAsia="en-US"/>
            </w:rPr>
          </w:rPrChange>
        </w:rPr>
      </w:pPr>
      <w:ins w:id="195" w:author="Yair Benzaquen" w:date="2018-07-02T21:28:00Z">
        <w:r w:rsidRPr="00E661D3">
          <w:rPr>
            <w:rFonts w:ascii="Arial Narrow" w:hAnsi="Arial Narrow"/>
            <w:noProof/>
          </w:rPr>
          <w:lastRenderedPageBreak/>
          <w:t>Estimación de la Implementación</w:t>
        </w:r>
        <w:r>
          <w:rPr>
            <w:noProof/>
          </w:rPr>
          <w:tab/>
        </w:r>
        <w:r>
          <w:rPr>
            <w:noProof/>
          </w:rPr>
          <w:fldChar w:fldCharType="begin"/>
        </w:r>
        <w:r>
          <w:rPr>
            <w:noProof/>
          </w:rPr>
          <w:instrText xml:space="preserve"> PAGEREF _Toc518330292 \h </w:instrText>
        </w:r>
        <w:r>
          <w:rPr>
            <w:noProof/>
          </w:rPr>
        </w:r>
      </w:ins>
      <w:r>
        <w:rPr>
          <w:noProof/>
        </w:rPr>
        <w:fldChar w:fldCharType="separate"/>
      </w:r>
      <w:ins w:id="196" w:author="Yair Benzaquen" w:date="2018-07-02T21:28:00Z">
        <w:r>
          <w:rPr>
            <w:noProof/>
          </w:rPr>
          <w:t>37</w:t>
        </w:r>
        <w:r>
          <w:rPr>
            <w:noProof/>
          </w:rPr>
          <w:fldChar w:fldCharType="end"/>
        </w:r>
      </w:ins>
    </w:p>
    <w:p w14:paraId="0CD3A445" w14:textId="77777777" w:rsidR="00F52C07" w:rsidRPr="00F52C07" w:rsidRDefault="00F52C07">
      <w:pPr>
        <w:pStyle w:val="TOC1"/>
        <w:rPr>
          <w:ins w:id="197" w:author="Yair Benzaquen" w:date="2018-07-02T21:28:00Z"/>
          <w:rFonts w:eastAsiaTheme="minorEastAsia"/>
          <w:b w:val="0"/>
          <w:bCs w:val="0"/>
          <w:i w:val="0"/>
          <w:iCs w:val="0"/>
          <w:noProof/>
          <w:lang w:val="es-ES" w:eastAsia="en-US"/>
          <w:rPrChange w:id="198" w:author="Yair Benzaquen" w:date="2018-07-02T21:28:00Z">
            <w:rPr>
              <w:ins w:id="199" w:author="Yair Benzaquen" w:date="2018-07-02T21:28:00Z"/>
              <w:rFonts w:eastAsiaTheme="minorEastAsia"/>
              <w:b w:val="0"/>
              <w:bCs w:val="0"/>
              <w:i w:val="0"/>
              <w:iCs w:val="0"/>
              <w:noProof/>
              <w:lang w:val="en-US" w:eastAsia="en-US"/>
            </w:rPr>
          </w:rPrChange>
        </w:rPr>
      </w:pPr>
      <w:ins w:id="200" w:author="Yair Benzaquen" w:date="2018-07-02T21:28:00Z">
        <w:r>
          <w:rPr>
            <w:noProof/>
          </w:rPr>
          <w:t>Organización y Plan de Trabajo</w:t>
        </w:r>
        <w:r>
          <w:rPr>
            <w:noProof/>
          </w:rPr>
          <w:tab/>
        </w:r>
        <w:r>
          <w:rPr>
            <w:noProof/>
          </w:rPr>
          <w:fldChar w:fldCharType="begin"/>
        </w:r>
        <w:r>
          <w:rPr>
            <w:noProof/>
          </w:rPr>
          <w:instrText xml:space="preserve"> PAGEREF _Toc518330293 \h </w:instrText>
        </w:r>
        <w:r>
          <w:rPr>
            <w:noProof/>
          </w:rPr>
        </w:r>
      </w:ins>
      <w:r>
        <w:rPr>
          <w:noProof/>
        </w:rPr>
        <w:fldChar w:fldCharType="separate"/>
      </w:r>
      <w:ins w:id="201" w:author="Yair Benzaquen" w:date="2018-07-02T21:28:00Z">
        <w:r>
          <w:rPr>
            <w:noProof/>
          </w:rPr>
          <w:t>39</w:t>
        </w:r>
        <w:r>
          <w:rPr>
            <w:noProof/>
          </w:rPr>
          <w:fldChar w:fldCharType="end"/>
        </w:r>
      </w:ins>
    </w:p>
    <w:p w14:paraId="2E51B300" w14:textId="77777777" w:rsidR="00F52C07" w:rsidRPr="00F52C07" w:rsidRDefault="00F52C07">
      <w:pPr>
        <w:pStyle w:val="TOC3"/>
        <w:tabs>
          <w:tab w:val="right" w:leader="dot" w:pos="10433"/>
        </w:tabs>
        <w:rPr>
          <w:ins w:id="202" w:author="Yair Benzaquen" w:date="2018-07-02T21:28:00Z"/>
          <w:rFonts w:eastAsiaTheme="minorEastAsia"/>
          <w:noProof/>
          <w:sz w:val="24"/>
          <w:szCs w:val="24"/>
          <w:lang w:val="es-ES" w:eastAsia="en-US"/>
          <w:rPrChange w:id="203" w:author="Yair Benzaquen" w:date="2018-07-02T21:28:00Z">
            <w:rPr>
              <w:ins w:id="204" w:author="Yair Benzaquen" w:date="2018-07-02T21:28:00Z"/>
              <w:rFonts w:eastAsiaTheme="minorEastAsia"/>
              <w:noProof/>
              <w:sz w:val="24"/>
              <w:szCs w:val="24"/>
              <w:lang w:val="en-US" w:eastAsia="en-US"/>
            </w:rPr>
          </w:rPrChange>
        </w:rPr>
      </w:pPr>
      <w:ins w:id="205" w:author="Yair Benzaquen" w:date="2018-07-02T21:28:00Z">
        <w:r w:rsidRPr="00E661D3">
          <w:rPr>
            <w:rFonts w:ascii="Arial Narrow" w:hAnsi="Arial Narrow"/>
            <w:noProof/>
          </w:rPr>
          <w:t>Fases y Entregables</w:t>
        </w:r>
        <w:r>
          <w:rPr>
            <w:noProof/>
          </w:rPr>
          <w:tab/>
        </w:r>
        <w:r>
          <w:rPr>
            <w:noProof/>
          </w:rPr>
          <w:fldChar w:fldCharType="begin"/>
        </w:r>
        <w:r>
          <w:rPr>
            <w:noProof/>
          </w:rPr>
          <w:instrText xml:space="preserve"> PAGEREF _Toc518330294 \h </w:instrText>
        </w:r>
        <w:r>
          <w:rPr>
            <w:noProof/>
          </w:rPr>
        </w:r>
      </w:ins>
      <w:r>
        <w:rPr>
          <w:noProof/>
        </w:rPr>
        <w:fldChar w:fldCharType="separate"/>
      </w:r>
      <w:ins w:id="206" w:author="Yair Benzaquen" w:date="2018-07-02T21:28:00Z">
        <w:r>
          <w:rPr>
            <w:noProof/>
          </w:rPr>
          <w:t>39</w:t>
        </w:r>
        <w:r>
          <w:rPr>
            <w:noProof/>
          </w:rPr>
          <w:fldChar w:fldCharType="end"/>
        </w:r>
      </w:ins>
    </w:p>
    <w:p w14:paraId="0F4CC8DE" w14:textId="77777777" w:rsidR="00F52C07" w:rsidRPr="00F52C07" w:rsidRDefault="00F52C07">
      <w:pPr>
        <w:pStyle w:val="TOC3"/>
        <w:tabs>
          <w:tab w:val="right" w:leader="dot" w:pos="10433"/>
        </w:tabs>
        <w:rPr>
          <w:ins w:id="207" w:author="Yair Benzaquen" w:date="2018-07-02T21:28:00Z"/>
          <w:rFonts w:eastAsiaTheme="minorEastAsia"/>
          <w:noProof/>
          <w:sz w:val="24"/>
          <w:szCs w:val="24"/>
          <w:lang w:val="es-ES" w:eastAsia="en-US"/>
          <w:rPrChange w:id="208" w:author="Yair Benzaquen" w:date="2018-07-02T21:28:00Z">
            <w:rPr>
              <w:ins w:id="209" w:author="Yair Benzaquen" w:date="2018-07-02T21:28:00Z"/>
              <w:rFonts w:eastAsiaTheme="minorEastAsia"/>
              <w:noProof/>
              <w:sz w:val="24"/>
              <w:szCs w:val="24"/>
              <w:lang w:val="en-US" w:eastAsia="en-US"/>
            </w:rPr>
          </w:rPrChange>
        </w:rPr>
      </w:pPr>
      <w:ins w:id="210" w:author="Yair Benzaquen" w:date="2018-07-02T21:28:00Z">
        <w:r w:rsidRPr="00E661D3">
          <w:rPr>
            <w:rFonts w:ascii="Arial Narrow" w:hAnsi="Arial Narrow"/>
            <w:noProof/>
          </w:rPr>
          <w:t>Organización</w:t>
        </w:r>
        <w:r>
          <w:rPr>
            <w:noProof/>
          </w:rPr>
          <w:tab/>
        </w:r>
        <w:r>
          <w:rPr>
            <w:noProof/>
          </w:rPr>
          <w:fldChar w:fldCharType="begin"/>
        </w:r>
        <w:r>
          <w:rPr>
            <w:noProof/>
          </w:rPr>
          <w:instrText xml:space="preserve"> PAGEREF _Toc518330295 \h </w:instrText>
        </w:r>
        <w:r>
          <w:rPr>
            <w:noProof/>
          </w:rPr>
        </w:r>
      </w:ins>
      <w:r>
        <w:rPr>
          <w:noProof/>
        </w:rPr>
        <w:fldChar w:fldCharType="separate"/>
      </w:r>
      <w:ins w:id="211" w:author="Yair Benzaquen" w:date="2018-07-02T21:28:00Z">
        <w:r>
          <w:rPr>
            <w:noProof/>
          </w:rPr>
          <w:t>40</w:t>
        </w:r>
        <w:r>
          <w:rPr>
            <w:noProof/>
          </w:rPr>
          <w:fldChar w:fldCharType="end"/>
        </w:r>
      </w:ins>
    </w:p>
    <w:p w14:paraId="0FC2932A" w14:textId="77777777" w:rsidR="00F52C07" w:rsidRPr="00F52C07" w:rsidRDefault="00F52C07">
      <w:pPr>
        <w:pStyle w:val="TOC4"/>
        <w:tabs>
          <w:tab w:val="right" w:leader="dot" w:pos="10433"/>
        </w:tabs>
        <w:rPr>
          <w:ins w:id="212" w:author="Yair Benzaquen" w:date="2018-07-02T21:28:00Z"/>
          <w:rFonts w:eastAsiaTheme="minorEastAsia"/>
          <w:noProof/>
          <w:sz w:val="24"/>
          <w:szCs w:val="24"/>
          <w:lang w:val="es-ES" w:eastAsia="en-US"/>
          <w:rPrChange w:id="213" w:author="Yair Benzaquen" w:date="2018-07-02T21:28:00Z">
            <w:rPr>
              <w:ins w:id="214" w:author="Yair Benzaquen" w:date="2018-07-02T21:28:00Z"/>
              <w:rFonts w:eastAsiaTheme="minorEastAsia"/>
              <w:noProof/>
              <w:sz w:val="24"/>
              <w:szCs w:val="24"/>
              <w:lang w:val="en-US" w:eastAsia="en-US"/>
            </w:rPr>
          </w:rPrChange>
        </w:rPr>
      </w:pPr>
      <w:ins w:id="215" w:author="Yair Benzaquen" w:date="2018-07-02T21:28:00Z">
        <w:r>
          <w:rPr>
            <w:noProof/>
          </w:rPr>
          <w:t>Comité de Proyecto</w:t>
        </w:r>
        <w:r>
          <w:rPr>
            <w:noProof/>
          </w:rPr>
          <w:tab/>
        </w:r>
        <w:r>
          <w:rPr>
            <w:noProof/>
          </w:rPr>
          <w:fldChar w:fldCharType="begin"/>
        </w:r>
        <w:r>
          <w:rPr>
            <w:noProof/>
          </w:rPr>
          <w:instrText xml:space="preserve"> PAGEREF _Toc518330296 \h </w:instrText>
        </w:r>
        <w:r>
          <w:rPr>
            <w:noProof/>
          </w:rPr>
        </w:r>
      </w:ins>
      <w:r>
        <w:rPr>
          <w:noProof/>
        </w:rPr>
        <w:fldChar w:fldCharType="separate"/>
      </w:r>
      <w:ins w:id="216" w:author="Yair Benzaquen" w:date="2018-07-02T21:28:00Z">
        <w:r>
          <w:rPr>
            <w:noProof/>
          </w:rPr>
          <w:t>40</w:t>
        </w:r>
        <w:r>
          <w:rPr>
            <w:noProof/>
          </w:rPr>
          <w:fldChar w:fldCharType="end"/>
        </w:r>
      </w:ins>
    </w:p>
    <w:p w14:paraId="369473AC" w14:textId="77777777" w:rsidR="00F52C07" w:rsidRPr="00F52C07" w:rsidRDefault="00F52C07">
      <w:pPr>
        <w:pStyle w:val="TOC4"/>
        <w:tabs>
          <w:tab w:val="right" w:leader="dot" w:pos="10433"/>
        </w:tabs>
        <w:rPr>
          <w:ins w:id="217" w:author="Yair Benzaquen" w:date="2018-07-02T21:28:00Z"/>
          <w:rFonts w:eastAsiaTheme="minorEastAsia"/>
          <w:noProof/>
          <w:sz w:val="24"/>
          <w:szCs w:val="24"/>
          <w:lang w:val="es-ES" w:eastAsia="en-US"/>
          <w:rPrChange w:id="218" w:author="Yair Benzaquen" w:date="2018-07-02T21:28:00Z">
            <w:rPr>
              <w:ins w:id="219" w:author="Yair Benzaquen" w:date="2018-07-02T21:28:00Z"/>
              <w:rFonts w:eastAsiaTheme="minorEastAsia"/>
              <w:noProof/>
              <w:sz w:val="24"/>
              <w:szCs w:val="24"/>
              <w:lang w:val="en-US" w:eastAsia="en-US"/>
            </w:rPr>
          </w:rPrChange>
        </w:rPr>
      </w:pPr>
      <w:ins w:id="220" w:author="Yair Benzaquen" w:date="2018-07-02T21:28:00Z">
        <w:r>
          <w:rPr>
            <w:noProof/>
          </w:rPr>
          <w:t>Equipo de EVOL</w:t>
        </w:r>
        <w:r>
          <w:rPr>
            <w:noProof/>
          </w:rPr>
          <w:tab/>
        </w:r>
        <w:r>
          <w:rPr>
            <w:noProof/>
          </w:rPr>
          <w:fldChar w:fldCharType="begin"/>
        </w:r>
        <w:r>
          <w:rPr>
            <w:noProof/>
          </w:rPr>
          <w:instrText xml:space="preserve"> PAGEREF _Toc518330297 \h </w:instrText>
        </w:r>
        <w:r>
          <w:rPr>
            <w:noProof/>
          </w:rPr>
        </w:r>
      </w:ins>
      <w:r>
        <w:rPr>
          <w:noProof/>
        </w:rPr>
        <w:fldChar w:fldCharType="separate"/>
      </w:r>
      <w:ins w:id="221" w:author="Yair Benzaquen" w:date="2018-07-02T21:28:00Z">
        <w:r>
          <w:rPr>
            <w:noProof/>
          </w:rPr>
          <w:t>41</w:t>
        </w:r>
        <w:r>
          <w:rPr>
            <w:noProof/>
          </w:rPr>
          <w:fldChar w:fldCharType="end"/>
        </w:r>
      </w:ins>
    </w:p>
    <w:p w14:paraId="782656E9" w14:textId="77777777" w:rsidR="00F52C07" w:rsidRPr="00F52C07" w:rsidRDefault="00F52C07">
      <w:pPr>
        <w:pStyle w:val="TOC4"/>
        <w:tabs>
          <w:tab w:val="right" w:leader="dot" w:pos="10433"/>
        </w:tabs>
        <w:rPr>
          <w:ins w:id="222" w:author="Yair Benzaquen" w:date="2018-07-02T21:28:00Z"/>
          <w:rFonts w:eastAsiaTheme="minorEastAsia"/>
          <w:noProof/>
          <w:sz w:val="24"/>
          <w:szCs w:val="24"/>
          <w:lang w:val="es-ES" w:eastAsia="en-US"/>
          <w:rPrChange w:id="223" w:author="Yair Benzaquen" w:date="2018-07-02T21:28:00Z">
            <w:rPr>
              <w:ins w:id="224" w:author="Yair Benzaquen" w:date="2018-07-02T21:28:00Z"/>
              <w:rFonts w:eastAsiaTheme="minorEastAsia"/>
              <w:noProof/>
              <w:sz w:val="24"/>
              <w:szCs w:val="24"/>
              <w:lang w:val="en-US" w:eastAsia="en-US"/>
            </w:rPr>
          </w:rPrChange>
        </w:rPr>
      </w:pPr>
      <w:ins w:id="225" w:author="Yair Benzaquen" w:date="2018-07-02T21:28:00Z">
        <w:r>
          <w:rPr>
            <w:noProof/>
          </w:rPr>
          <w:t>Equipo de Proyecto de AFP PRIMA Y AFP INTEGRA</w:t>
        </w:r>
        <w:r>
          <w:rPr>
            <w:noProof/>
          </w:rPr>
          <w:tab/>
        </w:r>
        <w:r>
          <w:rPr>
            <w:noProof/>
          </w:rPr>
          <w:fldChar w:fldCharType="begin"/>
        </w:r>
        <w:r>
          <w:rPr>
            <w:noProof/>
          </w:rPr>
          <w:instrText xml:space="preserve"> PAGEREF _Toc518330298 \h </w:instrText>
        </w:r>
        <w:r>
          <w:rPr>
            <w:noProof/>
          </w:rPr>
        </w:r>
      </w:ins>
      <w:r>
        <w:rPr>
          <w:noProof/>
        </w:rPr>
        <w:fldChar w:fldCharType="separate"/>
      </w:r>
      <w:ins w:id="226" w:author="Yair Benzaquen" w:date="2018-07-02T21:28:00Z">
        <w:r>
          <w:rPr>
            <w:noProof/>
          </w:rPr>
          <w:t>42</w:t>
        </w:r>
        <w:r>
          <w:rPr>
            <w:noProof/>
          </w:rPr>
          <w:fldChar w:fldCharType="end"/>
        </w:r>
      </w:ins>
    </w:p>
    <w:p w14:paraId="71E12925" w14:textId="77777777" w:rsidR="00F52C07" w:rsidRPr="00F52C07" w:rsidRDefault="00F52C07">
      <w:pPr>
        <w:pStyle w:val="TOC3"/>
        <w:tabs>
          <w:tab w:val="right" w:leader="dot" w:pos="10433"/>
        </w:tabs>
        <w:rPr>
          <w:ins w:id="227" w:author="Yair Benzaquen" w:date="2018-07-02T21:28:00Z"/>
          <w:rFonts w:eastAsiaTheme="minorEastAsia"/>
          <w:noProof/>
          <w:sz w:val="24"/>
          <w:szCs w:val="24"/>
          <w:lang w:val="es-ES" w:eastAsia="en-US"/>
          <w:rPrChange w:id="228" w:author="Yair Benzaquen" w:date="2018-07-02T21:28:00Z">
            <w:rPr>
              <w:ins w:id="229" w:author="Yair Benzaquen" w:date="2018-07-02T21:28:00Z"/>
              <w:rFonts w:eastAsiaTheme="minorEastAsia"/>
              <w:noProof/>
              <w:sz w:val="24"/>
              <w:szCs w:val="24"/>
              <w:lang w:val="en-US" w:eastAsia="en-US"/>
            </w:rPr>
          </w:rPrChange>
        </w:rPr>
      </w:pPr>
      <w:ins w:id="230" w:author="Yair Benzaquen" w:date="2018-07-02T21:28:00Z">
        <w:r w:rsidRPr="00E661D3">
          <w:rPr>
            <w:rFonts w:ascii="Arial Narrow" w:hAnsi="Arial Narrow"/>
            <w:noProof/>
          </w:rPr>
          <w:t>Plan de Trabajo</w:t>
        </w:r>
        <w:r>
          <w:rPr>
            <w:noProof/>
          </w:rPr>
          <w:tab/>
        </w:r>
        <w:r>
          <w:rPr>
            <w:noProof/>
          </w:rPr>
          <w:fldChar w:fldCharType="begin"/>
        </w:r>
        <w:r>
          <w:rPr>
            <w:noProof/>
          </w:rPr>
          <w:instrText xml:space="preserve"> PAGEREF _Toc518330299 \h </w:instrText>
        </w:r>
        <w:r>
          <w:rPr>
            <w:noProof/>
          </w:rPr>
        </w:r>
      </w:ins>
      <w:r>
        <w:rPr>
          <w:noProof/>
        </w:rPr>
        <w:fldChar w:fldCharType="separate"/>
      </w:r>
      <w:ins w:id="231" w:author="Yair Benzaquen" w:date="2018-07-02T21:28:00Z">
        <w:r>
          <w:rPr>
            <w:noProof/>
          </w:rPr>
          <w:t>44</w:t>
        </w:r>
        <w:r>
          <w:rPr>
            <w:noProof/>
          </w:rPr>
          <w:fldChar w:fldCharType="end"/>
        </w:r>
      </w:ins>
    </w:p>
    <w:p w14:paraId="65F45E0F" w14:textId="77777777" w:rsidR="00F52C07" w:rsidRPr="00F52C07" w:rsidRDefault="00F52C07">
      <w:pPr>
        <w:pStyle w:val="TOC3"/>
        <w:tabs>
          <w:tab w:val="right" w:leader="dot" w:pos="10433"/>
        </w:tabs>
        <w:rPr>
          <w:ins w:id="232" w:author="Yair Benzaquen" w:date="2018-07-02T21:28:00Z"/>
          <w:rFonts w:eastAsiaTheme="minorEastAsia"/>
          <w:noProof/>
          <w:sz w:val="24"/>
          <w:szCs w:val="24"/>
          <w:lang w:val="es-ES" w:eastAsia="en-US"/>
          <w:rPrChange w:id="233" w:author="Yair Benzaquen" w:date="2018-07-02T21:28:00Z">
            <w:rPr>
              <w:ins w:id="234" w:author="Yair Benzaquen" w:date="2018-07-02T21:28:00Z"/>
              <w:rFonts w:eastAsiaTheme="minorEastAsia"/>
              <w:noProof/>
              <w:sz w:val="24"/>
              <w:szCs w:val="24"/>
              <w:lang w:val="en-US" w:eastAsia="en-US"/>
            </w:rPr>
          </w:rPrChange>
        </w:rPr>
      </w:pPr>
      <w:ins w:id="235" w:author="Yair Benzaquen" w:date="2018-07-02T21:28:00Z">
        <w:r w:rsidRPr="00E661D3">
          <w:rPr>
            <w:rFonts w:ascii="Arial Narrow" w:hAnsi="Arial Narrow"/>
            <w:noProof/>
          </w:rPr>
          <w:t>Calendario de Recursos</w:t>
        </w:r>
        <w:r>
          <w:rPr>
            <w:noProof/>
          </w:rPr>
          <w:tab/>
        </w:r>
        <w:r>
          <w:rPr>
            <w:noProof/>
          </w:rPr>
          <w:fldChar w:fldCharType="begin"/>
        </w:r>
        <w:r>
          <w:rPr>
            <w:noProof/>
          </w:rPr>
          <w:instrText xml:space="preserve"> PAGEREF _Toc518330300 \h </w:instrText>
        </w:r>
        <w:r>
          <w:rPr>
            <w:noProof/>
          </w:rPr>
        </w:r>
      </w:ins>
      <w:r>
        <w:rPr>
          <w:noProof/>
        </w:rPr>
        <w:fldChar w:fldCharType="separate"/>
      </w:r>
      <w:ins w:id="236" w:author="Yair Benzaquen" w:date="2018-07-02T21:28:00Z">
        <w:r>
          <w:rPr>
            <w:noProof/>
          </w:rPr>
          <w:t>45</w:t>
        </w:r>
        <w:r>
          <w:rPr>
            <w:noProof/>
          </w:rPr>
          <w:fldChar w:fldCharType="end"/>
        </w:r>
      </w:ins>
    </w:p>
    <w:p w14:paraId="6AC95BC2" w14:textId="77777777" w:rsidR="00F52C07" w:rsidRPr="00F52C07" w:rsidRDefault="00F52C07">
      <w:pPr>
        <w:pStyle w:val="TOC1"/>
        <w:rPr>
          <w:ins w:id="237" w:author="Yair Benzaquen" w:date="2018-07-02T21:28:00Z"/>
          <w:rFonts w:eastAsiaTheme="minorEastAsia"/>
          <w:b w:val="0"/>
          <w:bCs w:val="0"/>
          <w:i w:val="0"/>
          <w:iCs w:val="0"/>
          <w:noProof/>
          <w:lang w:val="es-ES" w:eastAsia="en-US"/>
          <w:rPrChange w:id="238" w:author="Yair Benzaquen" w:date="2018-07-02T21:28:00Z">
            <w:rPr>
              <w:ins w:id="239" w:author="Yair Benzaquen" w:date="2018-07-02T21:28:00Z"/>
              <w:rFonts w:eastAsiaTheme="minorEastAsia"/>
              <w:b w:val="0"/>
              <w:bCs w:val="0"/>
              <w:i w:val="0"/>
              <w:iCs w:val="0"/>
              <w:noProof/>
              <w:lang w:val="en-US" w:eastAsia="en-US"/>
            </w:rPr>
          </w:rPrChange>
        </w:rPr>
      </w:pPr>
      <w:ins w:id="240" w:author="Yair Benzaquen" w:date="2018-07-02T21:28:00Z">
        <w:r>
          <w:rPr>
            <w:noProof/>
          </w:rPr>
          <w:t>Metodología de Implementación</w:t>
        </w:r>
        <w:r>
          <w:rPr>
            <w:noProof/>
          </w:rPr>
          <w:tab/>
        </w:r>
        <w:r>
          <w:rPr>
            <w:noProof/>
          </w:rPr>
          <w:fldChar w:fldCharType="begin"/>
        </w:r>
        <w:r>
          <w:rPr>
            <w:noProof/>
          </w:rPr>
          <w:instrText xml:space="preserve"> PAGEREF _Toc518330301 \h </w:instrText>
        </w:r>
        <w:r>
          <w:rPr>
            <w:noProof/>
          </w:rPr>
        </w:r>
      </w:ins>
      <w:r>
        <w:rPr>
          <w:noProof/>
        </w:rPr>
        <w:fldChar w:fldCharType="separate"/>
      </w:r>
      <w:ins w:id="241" w:author="Yair Benzaquen" w:date="2018-07-02T21:28:00Z">
        <w:r>
          <w:rPr>
            <w:noProof/>
          </w:rPr>
          <w:t>45</w:t>
        </w:r>
        <w:r>
          <w:rPr>
            <w:noProof/>
          </w:rPr>
          <w:fldChar w:fldCharType="end"/>
        </w:r>
      </w:ins>
    </w:p>
    <w:p w14:paraId="49D21A69" w14:textId="77777777" w:rsidR="00F52C07" w:rsidRPr="00F52C07" w:rsidRDefault="00F52C07">
      <w:pPr>
        <w:pStyle w:val="TOC3"/>
        <w:tabs>
          <w:tab w:val="right" w:leader="dot" w:pos="10433"/>
        </w:tabs>
        <w:rPr>
          <w:ins w:id="242" w:author="Yair Benzaquen" w:date="2018-07-02T21:28:00Z"/>
          <w:rFonts w:eastAsiaTheme="minorEastAsia"/>
          <w:noProof/>
          <w:sz w:val="24"/>
          <w:szCs w:val="24"/>
          <w:lang w:val="es-ES" w:eastAsia="en-US"/>
          <w:rPrChange w:id="243" w:author="Yair Benzaquen" w:date="2018-07-02T21:28:00Z">
            <w:rPr>
              <w:ins w:id="244" w:author="Yair Benzaquen" w:date="2018-07-02T21:28:00Z"/>
              <w:rFonts w:eastAsiaTheme="minorEastAsia"/>
              <w:noProof/>
              <w:sz w:val="24"/>
              <w:szCs w:val="24"/>
              <w:lang w:val="en-US" w:eastAsia="en-US"/>
            </w:rPr>
          </w:rPrChange>
        </w:rPr>
      </w:pPr>
      <w:ins w:id="245" w:author="Yair Benzaquen" w:date="2018-07-02T21:28:00Z">
        <w:r w:rsidRPr="00E661D3">
          <w:rPr>
            <w:rFonts w:ascii="Arial Narrow" w:hAnsi="Arial Narrow"/>
            <w:noProof/>
          </w:rPr>
          <w:t>Proyectos Agiles</w:t>
        </w:r>
        <w:r>
          <w:rPr>
            <w:noProof/>
          </w:rPr>
          <w:tab/>
        </w:r>
        <w:r>
          <w:rPr>
            <w:noProof/>
          </w:rPr>
          <w:fldChar w:fldCharType="begin"/>
        </w:r>
        <w:r>
          <w:rPr>
            <w:noProof/>
          </w:rPr>
          <w:instrText xml:space="preserve"> PAGEREF _Toc518330302 \h </w:instrText>
        </w:r>
        <w:r>
          <w:rPr>
            <w:noProof/>
          </w:rPr>
        </w:r>
      </w:ins>
      <w:r>
        <w:rPr>
          <w:noProof/>
        </w:rPr>
        <w:fldChar w:fldCharType="separate"/>
      </w:r>
      <w:ins w:id="246" w:author="Yair Benzaquen" w:date="2018-07-02T21:28:00Z">
        <w:r>
          <w:rPr>
            <w:noProof/>
          </w:rPr>
          <w:t>45</w:t>
        </w:r>
        <w:r>
          <w:rPr>
            <w:noProof/>
          </w:rPr>
          <w:fldChar w:fldCharType="end"/>
        </w:r>
      </w:ins>
    </w:p>
    <w:p w14:paraId="1C4C0E94" w14:textId="77777777" w:rsidR="00F52C07" w:rsidRPr="00F52C07" w:rsidRDefault="00F52C07">
      <w:pPr>
        <w:pStyle w:val="TOC4"/>
        <w:tabs>
          <w:tab w:val="right" w:leader="dot" w:pos="10433"/>
        </w:tabs>
        <w:rPr>
          <w:ins w:id="247" w:author="Yair Benzaquen" w:date="2018-07-02T21:28:00Z"/>
          <w:rFonts w:eastAsiaTheme="minorEastAsia"/>
          <w:noProof/>
          <w:sz w:val="24"/>
          <w:szCs w:val="24"/>
          <w:lang w:val="es-ES" w:eastAsia="en-US"/>
          <w:rPrChange w:id="248" w:author="Yair Benzaquen" w:date="2018-07-02T21:28:00Z">
            <w:rPr>
              <w:ins w:id="249" w:author="Yair Benzaquen" w:date="2018-07-02T21:28:00Z"/>
              <w:rFonts w:eastAsiaTheme="minorEastAsia"/>
              <w:noProof/>
              <w:sz w:val="24"/>
              <w:szCs w:val="24"/>
              <w:lang w:val="en-US" w:eastAsia="en-US"/>
            </w:rPr>
          </w:rPrChange>
        </w:rPr>
      </w:pPr>
      <w:ins w:id="250" w:author="Yair Benzaquen" w:date="2018-07-02T21:28:00Z">
        <w:r>
          <w:rPr>
            <w:noProof/>
          </w:rPr>
          <w:t>¿Qué es SCRUM?</w:t>
        </w:r>
        <w:r>
          <w:rPr>
            <w:noProof/>
          </w:rPr>
          <w:tab/>
        </w:r>
        <w:r>
          <w:rPr>
            <w:noProof/>
          </w:rPr>
          <w:fldChar w:fldCharType="begin"/>
        </w:r>
        <w:r>
          <w:rPr>
            <w:noProof/>
          </w:rPr>
          <w:instrText xml:space="preserve"> PAGEREF _Toc518330303 \h </w:instrText>
        </w:r>
        <w:r>
          <w:rPr>
            <w:noProof/>
          </w:rPr>
        </w:r>
      </w:ins>
      <w:r>
        <w:rPr>
          <w:noProof/>
        </w:rPr>
        <w:fldChar w:fldCharType="separate"/>
      </w:r>
      <w:ins w:id="251" w:author="Yair Benzaquen" w:date="2018-07-02T21:28:00Z">
        <w:r>
          <w:rPr>
            <w:noProof/>
          </w:rPr>
          <w:t>45</w:t>
        </w:r>
        <w:r>
          <w:rPr>
            <w:noProof/>
          </w:rPr>
          <w:fldChar w:fldCharType="end"/>
        </w:r>
      </w:ins>
    </w:p>
    <w:p w14:paraId="2CD814D7" w14:textId="77777777" w:rsidR="00F52C07" w:rsidRPr="00F52C07" w:rsidRDefault="00F52C07">
      <w:pPr>
        <w:pStyle w:val="TOC3"/>
        <w:tabs>
          <w:tab w:val="right" w:leader="dot" w:pos="10433"/>
        </w:tabs>
        <w:rPr>
          <w:ins w:id="252" w:author="Yair Benzaquen" w:date="2018-07-02T21:28:00Z"/>
          <w:rFonts w:eastAsiaTheme="minorEastAsia"/>
          <w:noProof/>
          <w:sz w:val="24"/>
          <w:szCs w:val="24"/>
          <w:lang w:val="es-ES" w:eastAsia="en-US"/>
          <w:rPrChange w:id="253" w:author="Yair Benzaquen" w:date="2018-07-02T21:28:00Z">
            <w:rPr>
              <w:ins w:id="254" w:author="Yair Benzaquen" w:date="2018-07-02T21:28:00Z"/>
              <w:rFonts w:eastAsiaTheme="minorEastAsia"/>
              <w:noProof/>
              <w:sz w:val="24"/>
              <w:szCs w:val="24"/>
              <w:lang w:val="en-US" w:eastAsia="en-US"/>
            </w:rPr>
          </w:rPrChange>
        </w:rPr>
      </w:pPr>
      <w:ins w:id="255" w:author="Yair Benzaquen" w:date="2018-07-02T21:28:00Z">
        <w:r w:rsidRPr="00E661D3">
          <w:rPr>
            <w:rFonts w:ascii="Arial Narrow" w:hAnsi="Arial Narrow"/>
            <w:noProof/>
          </w:rPr>
          <w:t>El Proceso</w:t>
        </w:r>
        <w:r>
          <w:rPr>
            <w:noProof/>
          </w:rPr>
          <w:tab/>
        </w:r>
        <w:r>
          <w:rPr>
            <w:noProof/>
          </w:rPr>
          <w:fldChar w:fldCharType="begin"/>
        </w:r>
        <w:r>
          <w:rPr>
            <w:noProof/>
          </w:rPr>
          <w:instrText xml:space="preserve"> PAGEREF _Toc518330304 \h </w:instrText>
        </w:r>
        <w:r>
          <w:rPr>
            <w:noProof/>
          </w:rPr>
        </w:r>
      </w:ins>
      <w:r>
        <w:rPr>
          <w:noProof/>
        </w:rPr>
        <w:fldChar w:fldCharType="separate"/>
      </w:r>
      <w:ins w:id="256" w:author="Yair Benzaquen" w:date="2018-07-02T21:28:00Z">
        <w:r>
          <w:rPr>
            <w:noProof/>
          </w:rPr>
          <w:t>46</w:t>
        </w:r>
        <w:r>
          <w:rPr>
            <w:noProof/>
          </w:rPr>
          <w:fldChar w:fldCharType="end"/>
        </w:r>
      </w:ins>
    </w:p>
    <w:p w14:paraId="78A4441C" w14:textId="77777777" w:rsidR="00F52C07" w:rsidRPr="00F52C07" w:rsidRDefault="00F52C07">
      <w:pPr>
        <w:pStyle w:val="TOC4"/>
        <w:tabs>
          <w:tab w:val="right" w:leader="dot" w:pos="10433"/>
        </w:tabs>
        <w:rPr>
          <w:ins w:id="257" w:author="Yair Benzaquen" w:date="2018-07-02T21:28:00Z"/>
          <w:rFonts w:eastAsiaTheme="minorEastAsia"/>
          <w:noProof/>
          <w:sz w:val="24"/>
          <w:szCs w:val="24"/>
          <w:lang w:val="es-ES" w:eastAsia="en-US"/>
          <w:rPrChange w:id="258" w:author="Yair Benzaquen" w:date="2018-07-02T21:28:00Z">
            <w:rPr>
              <w:ins w:id="259" w:author="Yair Benzaquen" w:date="2018-07-02T21:28:00Z"/>
              <w:rFonts w:eastAsiaTheme="minorEastAsia"/>
              <w:noProof/>
              <w:sz w:val="24"/>
              <w:szCs w:val="24"/>
              <w:lang w:val="en-US" w:eastAsia="en-US"/>
            </w:rPr>
          </w:rPrChange>
        </w:rPr>
      </w:pPr>
      <w:ins w:id="260" w:author="Yair Benzaquen" w:date="2018-07-02T21:28:00Z">
        <w:r>
          <w:rPr>
            <w:noProof/>
          </w:rPr>
          <w:t>Planificación de la Iteración</w:t>
        </w:r>
        <w:r>
          <w:rPr>
            <w:noProof/>
          </w:rPr>
          <w:tab/>
        </w:r>
        <w:r>
          <w:rPr>
            <w:noProof/>
          </w:rPr>
          <w:fldChar w:fldCharType="begin"/>
        </w:r>
        <w:r>
          <w:rPr>
            <w:noProof/>
          </w:rPr>
          <w:instrText xml:space="preserve"> PAGEREF _Toc518330305 \h </w:instrText>
        </w:r>
        <w:r>
          <w:rPr>
            <w:noProof/>
          </w:rPr>
        </w:r>
      </w:ins>
      <w:r>
        <w:rPr>
          <w:noProof/>
        </w:rPr>
        <w:fldChar w:fldCharType="separate"/>
      </w:r>
      <w:ins w:id="261" w:author="Yair Benzaquen" w:date="2018-07-02T21:28:00Z">
        <w:r>
          <w:rPr>
            <w:noProof/>
          </w:rPr>
          <w:t>47</w:t>
        </w:r>
        <w:r>
          <w:rPr>
            <w:noProof/>
          </w:rPr>
          <w:fldChar w:fldCharType="end"/>
        </w:r>
      </w:ins>
    </w:p>
    <w:p w14:paraId="50D5D55D" w14:textId="77777777" w:rsidR="00F52C07" w:rsidRPr="00F52C07" w:rsidRDefault="00F52C07">
      <w:pPr>
        <w:pStyle w:val="TOC4"/>
        <w:tabs>
          <w:tab w:val="right" w:leader="dot" w:pos="10433"/>
        </w:tabs>
        <w:rPr>
          <w:ins w:id="262" w:author="Yair Benzaquen" w:date="2018-07-02T21:28:00Z"/>
          <w:rFonts w:eastAsiaTheme="minorEastAsia"/>
          <w:noProof/>
          <w:sz w:val="24"/>
          <w:szCs w:val="24"/>
          <w:lang w:val="es-ES" w:eastAsia="en-US"/>
          <w:rPrChange w:id="263" w:author="Yair Benzaquen" w:date="2018-07-02T21:28:00Z">
            <w:rPr>
              <w:ins w:id="264" w:author="Yair Benzaquen" w:date="2018-07-02T21:28:00Z"/>
              <w:rFonts w:eastAsiaTheme="minorEastAsia"/>
              <w:noProof/>
              <w:sz w:val="24"/>
              <w:szCs w:val="24"/>
              <w:lang w:val="en-US" w:eastAsia="en-US"/>
            </w:rPr>
          </w:rPrChange>
        </w:rPr>
      </w:pPr>
      <w:ins w:id="265" w:author="Yair Benzaquen" w:date="2018-07-02T21:28:00Z">
        <w:r>
          <w:rPr>
            <w:noProof/>
          </w:rPr>
          <w:t>Ejecución de la Iteración</w:t>
        </w:r>
        <w:r>
          <w:rPr>
            <w:noProof/>
          </w:rPr>
          <w:tab/>
        </w:r>
        <w:r>
          <w:rPr>
            <w:noProof/>
          </w:rPr>
          <w:fldChar w:fldCharType="begin"/>
        </w:r>
        <w:r>
          <w:rPr>
            <w:noProof/>
          </w:rPr>
          <w:instrText xml:space="preserve"> PAGEREF _Toc518330306 \h </w:instrText>
        </w:r>
        <w:r>
          <w:rPr>
            <w:noProof/>
          </w:rPr>
        </w:r>
      </w:ins>
      <w:r>
        <w:rPr>
          <w:noProof/>
        </w:rPr>
        <w:fldChar w:fldCharType="separate"/>
      </w:r>
      <w:ins w:id="266" w:author="Yair Benzaquen" w:date="2018-07-02T21:28:00Z">
        <w:r>
          <w:rPr>
            <w:noProof/>
          </w:rPr>
          <w:t>47</w:t>
        </w:r>
        <w:r>
          <w:rPr>
            <w:noProof/>
          </w:rPr>
          <w:fldChar w:fldCharType="end"/>
        </w:r>
      </w:ins>
    </w:p>
    <w:p w14:paraId="36673FE8" w14:textId="77777777" w:rsidR="00F52C07" w:rsidRPr="00F52C07" w:rsidRDefault="00F52C07">
      <w:pPr>
        <w:pStyle w:val="TOC4"/>
        <w:tabs>
          <w:tab w:val="right" w:leader="dot" w:pos="10433"/>
        </w:tabs>
        <w:rPr>
          <w:ins w:id="267" w:author="Yair Benzaquen" w:date="2018-07-02T21:28:00Z"/>
          <w:rFonts w:eastAsiaTheme="minorEastAsia"/>
          <w:noProof/>
          <w:sz w:val="24"/>
          <w:szCs w:val="24"/>
          <w:lang w:val="es-ES" w:eastAsia="en-US"/>
          <w:rPrChange w:id="268" w:author="Yair Benzaquen" w:date="2018-07-02T21:28:00Z">
            <w:rPr>
              <w:ins w:id="269" w:author="Yair Benzaquen" w:date="2018-07-02T21:28:00Z"/>
              <w:rFonts w:eastAsiaTheme="minorEastAsia"/>
              <w:noProof/>
              <w:sz w:val="24"/>
              <w:szCs w:val="24"/>
              <w:lang w:val="en-US" w:eastAsia="en-US"/>
            </w:rPr>
          </w:rPrChange>
        </w:rPr>
      </w:pPr>
      <w:ins w:id="270" w:author="Yair Benzaquen" w:date="2018-07-02T21:28:00Z">
        <w:r>
          <w:rPr>
            <w:noProof/>
          </w:rPr>
          <w:t>Inspección y Adaptación</w:t>
        </w:r>
        <w:r>
          <w:rPr>
            <w:noProof/>
          </w:rPr>
          <w:tab/>
        </w:r>
        <w:r>
          <w:rPr>
            <w:noProof/>
          </w:rPr>
          <w:fldChar w:fldCharType="begin"/>
        </w:r>
        <w:r>
          <w:rPr>
            <w:noProof/>
          </w:rPr>
          <w:instrText xml:space="preserve"> PAGEREF _Toc518330307 \h </w:instrText>
        </w:r>
        <w:r>
          <w:rPr>
            <w:noProof/>
          </w:rPr>
        </w:r>
      </w:ins>
      <w:r>
        <w:rPr>
          <w:noProof/>
        </w:rPr>
        <w:fldChar w:fldCharType="separate"/>
      </w:r>
      <w:ins w:id="271" w:author="Yair Benzaquen" w:date="2018-07-02T21:28:00Z">
        <w:r>
          <w:rPr>
            <w:noProof/>
          </w:rPr>
          <w:t>47</w:t>
        </w:r>
        <w:r>
          <w:rPr>
            <w:noProof/>
          </w:rPr>
          <w:fldChar w:fldCharType="end"/>
        </w:r>
      </w:ins>
    </w:p>
    <w:p w14:paraId="320B6912" w14:textId="77777777" w:rsidR="00F52C07" w:rsidRPr="00F52C07" w:rsidRDefault="00F52C07">
      <w:pPr>
        <w:pStyle w:val="TOC3"/>
        <w:tabs>
          <w:tab w:val="right" w:leader="dot" w:pos="10433"/>
        </w:tabs>
        <w:rPr>
          <w:ins w:id="272" w:author="Yair Benzaquen" w:date="2018-07-02T21:28:00Z"/>
          <w:rFonts w:eastAsiaTheme="minorEastAsia"/>
          <w:noProof/>
          <w:sz w:val="24"/>
          <w:szCs w:val="24"/>
          <w:lang w:val="es-ES" w:eastAsia="en-US"/>
          <w:rPrChange w:id="273" w:author="Yair Benzaquen" w:date="2018-07-02T21:28:00Z">
            <w:rPr>
              <w:ins w:id="274" w:author="Yair Benzaquen" w:date="2018-07-02T21:28:00Z"/>
              <w:rFonts w:eastAsiaTheme="minorEastAsia"/>
              <w:noProof/>
              <w:sz w:val="24"/>
              <w:szCs w:val="24"/>
              <w:lang w:val="en-US" w:eastAsia="en-US"/>
            </w:rPr>
          </w:rPrChange>
        </w:rPr>
      </w:pPr>
      <w:ins w:id="275" w:author="Yair Benzaquen" w:date="2018-07-02T21:28:00Z">
        <w:r w:rsidRPr="00E661D3">
          <w:rPr>
            <w:rFonts w:ascii="Arial Narrow" w:hAnsi="Arial Narrow"/>
            <w:noProof/>
          </w:rPr>
          <w:t>Administración del riesgo y problemas</w:t>
        </w:r>
        <w:r>
          <w:rPr>
            <w:noProof/>
          </w:rPr>
          <w:tab/>
        </w:r>
        <w:r>
          <w:rPr>
            <w:noProof/>
          </w:rPr>
          <w:fldChar w:fldCharType="begin"/>
        </w:r>
        <w:r>
          <w:rPr>
            <w:noProof/>
          </w:rPr>
          <w:instrText xml:space="preserve"> PAGEREF _Toc518330308 \h </w:instrText>
        </w:r>
        <w:r>
          <w:rPr>
            <w:noProof/>
          </w:rPr>
        </w:r>
      </w:ins>
      <w:r>
        <w:rPr>
          <w:noProof/>
        </w:rPr>
        <w:fldChar w:fldCharType="separate"/>
      </w:r>
      <w:ins w:id="276" w:author="Yair Benzaquen" w:date="2018-07-02T21:28:00Z">
        <w:r>
          <w:rPr>
            <w:noProof/>
          </w:rPr>
          <w:t>48</w:t>
        </w:r>
        <w:r>
          <w:rPr>
            <w:noProof/>
          </w:rPr>
          <w:fldChar w:fldCharType="end"/>
        </w:r>
      </w:ins>
    </w:p>
    <w:p w14:paraId="7ACA9D72" w14:textId="77777777" w:rsidR="00F52C07" w:rsidRPr="00F52C07" w:rsidRDefault="00F52C07">
      <w:pPr>
        <w:pStyle w:val="TOC4"/>
        <w:tabs>
          <w:tab w:val="right" w:leader="dot" w:pos="10433"/>
        </w:tabs>
        <w:rPr>
          <w:ins w:id="277" w:author="Yair Benzaquen" w:date="2018-07-02T21:28:00Z"/>
          <w:rFonts w:eastAsiaTheme="minorEastAsia"/>
          <w:noProof/>
          <w:sz w:val="24"/>
          <w:szCs w:val="24"/>
          <w:lang w:val="es-ES" w:eastAsia="en-US"/>
          <w:rPrChange w:id="278" w:author="Yair Benzaquen" w:date="2018-07-02T21:28:00Z">
            <w:rPr>
              <w:ins w:id="279" w:author="Yair Benzaquen" w:date="2018-07-02T21:28:00Z"/>
              <w:rFonts w:eastAsiaTheme="minorEastAsia"/>
              <w:noProof/>
              <w:sz w:val="24"/>
              <w:szCs w:val="24"/>
              <w:lang w:val="en-US" w:eastAsia="en-US"/>
            </w:rPr>
          </w:rPrChange>
        </w:rPr>
      </w:pPr>
      <w:ins w:id="280" w:author="Yair Benzaquen" w:date="2018-07-02T21:28:00Z">
        <w:r>
          <w:rPr>
            <w:noProof/>
          </w:rPr>
          <w:t>Administración del riesgo</w:t>
        </w:r>
        <w:r>
          <w:rPr>
            <w:noProof/>
          </w:rPr>
          <w:tab/>
        </w:r>
        <w:r>
          <w:rPr>
            <w:noProof/>
          </w:rPr>
          <w:fldChar w:fldCharType="begin"/>
        </w:r>
        <w:r>
          <w:rPr>
            <w:noProof/>
          </w:rPr>
          <w:instrText xml:space="preserve"> PAGEREF _Toc518330309 \h </w:instrText>
        </w:r>
        <w:r>
          <w:rPr>
            <w:noProof/>
          </w:rPr>
        </w:r>
      </w:ins>
      <w:r>
        <w:rPr>
          <w:noProof/>
        </w:rPr>
        <w:fldChar w:fldCharType="separate"/>
      </w:r>
      <w:ins w:id="281" w:author="Yair Benzaquen" w:date="2018-07-02T21:28:00Z">
        <w:r>
          <w:rPr>
            <w:noProof/>
          </w:rPr>
          <w:t>48</w:t>
        </w:r>
        <w:r>
          <w:rPr>
            <w:noProof/>
          </w:rPr>
          <w:fldChar w:fldCharType="end"/>
        </w:r>
      </w:ins>
    </w:p>
    <w:p w14:paraId="4A070A4F" w14:textId="77777777" w:rsidR="00F52C07" w:rsidRPr="00F52C07" w:rsidRDefault="00F52C07">
      <w:pPr>
        <w:pStyle w:val="TOC4"/>
        <w:tabs>
          <w:tab w:val="right" w:leader="dot" w:pos="10433"/>
        </w:tabs>
        <w:rPr>
          <w:ins w:id="282" w:author="Yair Benzaquen" w:date="2018-07-02T21:28:00Z"/>
          <w:rFonts w:eastAsiaTheme="minorEastAsia"/>
          <w:noProof/>
          <w:sz w:val="24"/>
          <w:szCs w:val="24"/>
          <w:lang w:val="es-ES" w:eastAsia="en-US"/>
          <w:rPrChange w:id="283" w:author="Yair Benzaquen" w:date="2018-07-02T21:28:00Z">
            <w:rPr>
              <w:ins w:id="284" w:author="Yair Benzaquen" w:date="2018-07-02T21:28:00Z"/>
              <w:rFonts w:eastAsiaTheme="minorEastAsia"/>
              <w:noProof/>
              <w:sz w:val="24"/>
              <w:szCs w:val="24"/>
              <w:lang w:val="en-US" w:eastAsia="en-US"/>
            </w:rPr>
          </w:rPrChange>
        </w:rPr>
      </w:pPr>
      <w:ins w:id="285" w:author="Yair Benzaquen" w:date="2018-07-02T21:28:00Z">
        <w:r>
          <w:rPr>
            <w:noProof/>
          </w:rPr>
          <w:t>Administración de problemas</w:t>
        </w:r>
        <w:r>
          <w:rPr>
            <w:noProof/>
          </w:rPr>
          <w:tab/>
        </w:r>
        <w:r>
          <w:rPr>
            <w:noProof/>
          </w:rPr>
          <w:fldChar w:fldCharType="begin"/>
        </w:r>
        <w:r>
          <w:rPr>
            <w:noProof/>
          </w:rPr>
          <w:instrText xml:space="preserve"> PAGEREF _Toc518330310 \h </w:instrText>
        </w:r>
        <w:r>
          <w:rPr>
            <w:noProof/>
          </w:rPr>
        </w:r>
      </w:ins>
      <w:r>
        <w:rPr>
          <w:noProof/>
        </w:rPr>
        <w:fldChar w:fldCharType="separate"/>
      </w:r>
      <w:ins w:id="286" w:author="Yair Benzaquen" w:date="2018-07-02T21:28:00Z">
        <w:r>
          <w:rPr>
            <w:noProof/>
          </w:rPr>
          <w:t>48</w:t>
        </w:r>
        <w:r>
          <w:rPr>
            <w:noProof/>
          </w:rPr>
          <w:fldChar w:fldCharType="end"/>
        </w:r>
      </w:ins>
    </w:p>
    <w:p w14:paraId="0B23681F" w14:textId="77777777" w:rsidR="00F52C07" w:rsidRPr="00F52C07" w:rsidRDefault="00F52C07">
      <w:pPr>
        <w:pStyle w:val="TOC3"/>
        <w:tabs>
          <w:tab w:val="right" w:leader="dot" w:pos="10433"/>
        </w:tabs>
        <w:rPr>
          <w:ins w:id="287" w:author="Yair Benzaquen" w:date="2018-07-02T21:28:00Z"/>
          <w:rFonts w:eastAsiaTheme="minorEastAsia"/>
          <w:noProof/>
          <w:sz w:val="24"/>
          <w:szCs w:val="24"/>
          <w:lang w:val="es-ES" w:eastAsia="en-US"/>
          <w:rPrChange w:id="288" w:author="Yair Benzaquen" w:date="2018-07-02T21:28:00Z">
            <w:rPr>
              <w:ins w:id="289" w:author="Yair Benzaquen" w:date="2018-07-02T21:28:00Z"/>
              <w:rFonts w:eastAsiaTheme="minorEastAsia"/>
              <w:noProof/>
              <w:sz w:val="24"/>
              <w:szCs w:val="24"/>
              <w:lang w:val="en-US" w:eastAsia="en-US"/>
            </w:rPr>
          </w:rPrChange>
        </w:rPr>
      </w:pPr>
      <w:ins w:id="290" w:author="Yair Benzaquen" w:date="2018-07-02T21:28:00Z">
        <w:r w:rsidRPr="00E661D3">
          <w:rPr>
            <w:rFonts w:ascii="Arial Narrow" w:hAnsi="Arial Narrow"/>
            <w:noProof/>
          </w:rPr>
          <w:t>Capacitación</w:t>
        </w:r>
        <w:r>
          <w:rPr>
            <w:noProof/>
          </w:rPr>
          <w:tab/>
        </w:r>
        <w:r>
          <w:rPr>
            <w:noProof/>
          </w:rPr>
          <w:fldChar w:fldCharType="begin"/>
        </w:r>
        <w:r>
          <w:rPr>
            <w:noProof/>
          </w:rPr>
          <w:instrText xml:space="preserve"> PAGEREF _Toc518330311 \h </w:instrText>
        </w:r>
        <w:r>
          <w:rPr>
            <w:noProof/>
          </w:rPr>
        </w:r>
      </w:ins>
      <w:r>
        <w:rPr>
          <w:noProof/>
        </w:rPr>
        <w:fldChar w:fldCharType="separate"/>
      </w:r>
      <w:ins w:id="291" w:author="Yair Benzaquen" w:date="2018-07-02T21:28:00Z">
        <w:r>
          <w:rPr>
            <w:noProof/>
          </w:rPr>
          <w:t>49</w:t>
        </w:r>
        <w:r>
          <w:rPr>
            <w:noProof/>
          </w:rPr>
          <w:fldChar w:fldCharType="end"/>
        </w:r>
      </w:ins>
    </w:p>
    <w:p w14:paraId="685E248F" w14:textId="77777777" w:rsidR="00F52C07" w:rsidRPr="00F52C07" w:rsidRDefault="00F52C07">
      <w:pPr>
        <w:pStyle w:val="TOC1"/>
        <w:rPr>
          <w:ins w:id="292" w:author="Yair Benzaquen" w:date="2018-07-02T21:28:00Z"/>
          <w:rFonts w:eastAsiaTheme="minorEastAsia"/>
          <w:b w:val="0"/>
          <w:bCs w:val="0"/>
          <w:i w:val="0"/>
          <w:iCs w:val="0"/>
          <w:noProof/>
          <w:lang w:val="es-ES" w:eastAsia="en-US"/>
          <w:rPrChange w:id="293" w:author="Yair Benzaquen" w:date="2018-07-02T21:28:00Z">
            <w:rPr>
              <w:ins w:id="294" w:author="Yair Benzaquen" w:date="2018-07-02T21:28:00Z"/>
              <w:rFonts w:eastAsiaTheme="minorEastAsia"/>
              <w:b w:val="0"/>
              <w:bCs w:val="0"/>
              <w:i w:val="0"/>
              <w:iCs w:val="0"/>
              <w:noProof/>
              <w:lang w:val="en-US" w:eastAsia="en-US"/>
            </w:rPr>
          </w:rPrChange>
        </w:rPr>
      </w:pPr>
      <w:ins w:id="295" w:author="Yair Benzaquen" w:date="2018-07-02T21:28:00Z">
        <w:r>
          <w:rPr>
            <w:noProof/>
          </w:rPr>
          <w:t>Inversión</w:t>
        </w:r>
        <w:r>
          <w:rPr>
            <w:noProof/>
          </w:rPr>
          <w:tab/>
        </w:r>
        <w:r>
          <w:rPr>
            <w:noProof/>
          </w:rPr>
          <w:fldChar w:fldCharType="begin"/>
        </w:r>
        <w:r>
          <w:rPr>
            <w:noProof/>
          </w:rPr>
          <w:instrText xml:space="preserve"> PAGEREF _Toc518330312 \h </w:instrText>
        </w:r>
        <w:r>
          <w:rPr>
            <w:noProof/>
          </w:rPr>
        </w:r>
      </w:ins>
      <w:r>
        <w:rPr>
          <w:noProof/>
        </w:rPr>
        <w:fldChar w:fldCharType="separate"/>
      </w:r>
      <w:ins w:id="296" w:author="Yair Benzaquen" w:date="2018-07-02T21:28:00Z">
        <w:r>
          <w:rPr>
            <w:noProof/>
          </w:rPr>
          <w:t>50</w:t>
        </w:r>
        <w:r>
          <w:rPr>
            <w:noProof/>
          </w:rPr>
          <w:fldChar w:fldCharType="end"/>
        </w:r>
      </w:ins>
    </w:p>
    <w:p w14:paraId="7EAD5DBC" w14:textId="77777777" w:rsidR="00F52C07" w:rsidRPr="00F52C07" w:rsidRDefault="00F52C07">
      <w:pPr>
        <w:pStyle w:val="TOC3"/>
        <w:tabs>
          <w:tab w:val="right" w:leader="dot" w:pos="10433"/>
        </w:tabs>
        <w:rPr>
          <w:ins w:id="297" w:author="Yair Benzaquen" w:date="2018-07-02T21:28:00Z"/>
          <w:rFonts w:eastAsiaTheme="minorEastAsia"/>
          <w:noProof/>
          <w:sz w:val="24"/>
          <w:szCs w:val="24"/>
          <w:lang w:val="es-ES" w:eastAsia="en-US"/>
          <w:rPrChange w:id="298" w:author="Yair Benzaquen" w:date="2018-07-02T21:28:00Z">
            <w:rPr>
              <w:ins w:id="299" w:author="Yair Benzaquen" w:date="2018-07-02T21:28:00Z"/>
              <w:rFonts w:eastAsiaTheme="minorEastAsia"/>
              <w:noProof/>
              <w:sz w:val="24"/>
              <w:szCs w:val="24"/>
              <w:lang w:val="en-US" w:eastAsia="en-US"/>
            </w:rPr>
          </w:rPrChange>
        </w:rPr>
      </w:pPr>
      <w:ins w:id="300" w:author="Yair Benzaquen" w:date="2018-07-02T21:28:00Z">
        <w:r w:rsidRPr="00E661D3">
          <w:rPr>
            <w:rFonts w:ascii="Arial Narrow" w:hAnsi="Arial Narrow"/>
            <w:noProof/>
          </w:rPr>
          <w:t>Inversión de Servicios</w:t>
        </w:r>
        <w:r>
          <w:rPr>
            <w:noProof/>
          </w:rPr>
          <w:tab/>
        </w:r>
        <w:r>
          <w:rPr>
            <w:noProof/>
          </w:rPr>
          <w:fldChar w:fldCharType="begin"/>
        </w:r>
        <w:r>
          <w:rPr>
            <w:noProof/>
          </w:rPr>
          <w:instrText xml:space="preserve"> PAGEREF _Toc518330313 \h </w:instrText>
        </w:r>
        <w:r>
          <w:rPr>
            <w:noProof/>
          </w:rPr>
        </w:r>
      </w:ins>
      <w:r>
        <w:rPr>
          <w:noProof/>
        </w:rPr>
        <w:fldChar w:fldCharType="separate"/>
      </w:r>
      <w:ins w:id="301" w:author="Yair Benzaquen" w:date="2018-07-02T21:28:00Z">
        <w:r>
          <w:rPr>
            <w:noProof/>
          </w:rPr>
          <w:t>50</w:t>
        </w:r>
        <w:r>
          <w:rPr>
            <w:noProof/>
          </w:rPr>
          <w:fldChar w:fldCharType="end"/>
        </w:r>
      </w:ins>
    </w:p>
    <w:p w14:paraId="2692E5BD" w14:textId="77777777" w:rsidR="007352E0" w:rsidRPr="007352E0" w:rsidDel="00141287" w:rsidRDefault="007352E0">
      <w:pPr>
        <w:pStyle w:val="TOC1"/>
        <w:rPr>
          <w:del w:id="302" w:author="Yair Benzaquen" w:date="2018-06-22T12:32:00Z"/>
          <w:rFonts w:eastAsiaTheme="minorEastAsia"/>
          <w:b w:val="0"/>
          <w:bCs w:val="0"/>
          <w:i w:val="0"/>
          <w:iCs w:val="0"/>
          <w:noProof/>
          <w:lang w:val="es-ES" w:eastAsia="en-US"/>
        </w:rPr>
      </w:pPr>
      <w:del w:id="303" w:author="Yair Benzaquen" w:date="2018-06-22T12:32:00Z">
        <w:r w:rsidDel="00141287">
          <w:rPr>
            <w:noProof/>
          </w:rPr>
          <w:delText>Introducción</w:delText>
        </w:r>
        <w:r w:rsidDel="00141287">
          <w:rPr>
            <w:noProof/>
          </w:rPr>
          <w:tab/>
        </w:r>
        <w:r w:rsidR="00244D8E" w:rsidDel="00141287">
          <w:rPr>
            <w:noProof/>
          </w:rPr>
          <w:delText>4</w:delText>
        </w:r>
      </w:del>
    </w:p>
    <w:p w14:paraId="6C844CB6" w14:textId="77777777" w:rsidR="007352E0" w:rsidRPr="007352E0" w:rsidDel="00141287" w:rsidRDefault="007352E0">
      <w:pPr>
        <w:pStyle w:val="TOC3"/>
        <w:tabs>
          <w:tab w:val="right" w:leader="dot" w:pos="10433"/>
        </w:tabs>
        <w:rPr>
          <w:del w:id="304" w:author="Yair Benzaquen" w:date="2018-06-22T12:32:00Z"/>
          <w:rFonts w:eastAsiaTheme="minorEastAsia"/>
          <w:noProof/>
          <w:sz w:val="24"/>
          <w:szCs w:val="24"/>
          <w:lang w:val="es-ES" w:eastAsia="en-US"/>
        </w:rPr>
      </w:pPr>
      <w:del w:id="305" w:author="Yair Benzaquen" w:date="2018-06-22T12:32:00Z">
        <w:r w:rsidDel="00141287">
          <w:rPr>
            <w:noProof/>
          </w:rPr>
          <w:delText>Background</w:delText>
        </w:r>
        <w:r w:rsidDel="00141287">
          <w:rPr>
            <w:noProof/>
          </w:rPr>
          <w:tab/>
        </w:r>
        <w:r w:rsidR="00244D8E" w:rsidDel="00141287">
          <w:rPr>
            <w:noProof/>
          </w:rPr>
          <w:delText>4</w:delText>
        </w:r>
      </w:del>
    </w:p>
    <w:p w14:paraId="2A7FE624" w14:textId="77777777" w:rsidR="007352E0" w:rsidRPr="007352E0" w:rsidDel="00141287" w:rsidRDefault="007352E0">
      <w:pPr>
        <w:pStyle w:val="TOC1"/>
        <w:rPr>
          <w:del w:id="306" w:author="Yair Benzaquen" w:date="2018-06-22T12:32:00Z"/>
          <w:rFonts w:eastAsiaTheme="minorEastAsia"/>
          <w:b w:val="0"/>
          <w:bCs w:val="0"/>
          <w:i w:val="0"/>
          <w:iCs w:val="0"/>
          <w:noProof/>
          <w:lang w:val="es-ES" w:eastAsia="en-US"/>
        </w:rPr>
      </w:pPr>
      <w:del w:id="307" w:author="Yair Benzaquen" w:date="2018-06-22T12:32:00Z">
        <w:r w:rsidDel="00141287">
          <w:rPr>
            <w:noProof/>
          </w:rPr>
          <w:delText>Quienes Somos</w:delText>
        </w:r>
        <w:r w:rsidDel="00141287">
          <w:rPr>
            <w:noProof/>
          </w:rPr>
          <w:tab/>
        </w:r>
        <w:r w:rsidR="00244D8E" w:rsidDel="00141287">
          <w:rPr>
            <w:noProof/>
          </w:rPr>
          <w:delText>5</w:delText>
        </w:r>
      </w:del>
    </w:p>
    <w:p w14:paraId="07ACCF05" w14:textId="77777777" w:rsidR="007352E0" w:rsidRPr="007352E0" w:rsidDel="00141287" w:rsidRDefault="007352E0">
      <w:pPr>
        <w:pStyle w:val="TOC3"/>
        <w:tabs>
          <w:tab w:val="right" w:leader="dot" w:pos="10433"/>
        </w:tabs>
        <w:rPr>
          <w:del w:id="308" w:author="Yair Benzaquen" w:date="2018-06-22T12:32:00Z"/>
          <w:rFonts w:eastAsiaTheme="minorEastAsia"/>
          <w:noProof/>
          <w:sz w:val="24"/>
          <w:szCs w:val="24"/>
          <w:lang w:val="es-ES" w:eastAsia="en-US"/>
        </w:rPr>
      </w:pPr>
      <w:del w:id="309" w:author="Yair Benzaquen" w:date="2018-06-22T12:32:00Z">
        <w:r w:rsidDel="00141287">
          <w:rPr>
            <w:noProof/>
          </w:rPr>
          <w:delText>EVOL</w:delText>
        </w:r>
        <w:r w:rsidDel="00141287">
          <w:rPr>
            <w:noProof/>
          </w:rPr>
          <w:tab/>
        </w:r>
        <w:r w:rsidR="00244D8E" w:rsidDel="00141287">
          <w:rPr>
            <w:noProof/>
          </w:rPr>
          <w:delText>5</w:delText>
        </w:r>
      </w:del>
    </w:p>
    <w:p w14:paraId="0B8EA16D" w14:textId="77777777" w:rsidR="007352E0" w:rsidRPr="007352E0" w:rsidDel="00141287" w:rsidRDefault="007352E0">
      <w:pPr>
        <w:pStyle w:val="TOC3"/>
        <w:tabs>
          <w:tab w:val="right" w:leader="dot" w:pos="10433"/>
        </w:tabs>
        <w:rPr>
          <w:del w:id="310" w:author="Yair Benzaquen" w:date="2018-06-22T12:32:00Z"/>
          <w:rFonts w:eastAsiaTheme="minorEastAsia"/>
          <w:noProof/>
          <w:sz w:val="24"/>
          <w:szCs w:val="24"/>
          <w:lang w:val="es-ES" w:eastAsia="en-US"/>
        </w:rPr>
      </w:pPr>
      <w:del w:id="311" w:author="Yair Benzaquen" w:date="2018-06-22T12:32:00Z">
        <w:r w:rsidDel="00141287">
          <w:rPr>
            <w:noProof/>
          </w:rPr>
          <w:delText>Nuestras Credenciales</w:delText>
        </w:r>
        <w:r w:rsidDel="00141287">
          <w:rPr>
            <w:noProof/>
          </w:rPr>
          <w:tab/>
        </w:r>
        <w:r w:rsidR="00244D8E" w:rsidDel="00141287">
          <w:rPr>
            <w:noProof/>
          </w:rPr>
          <w:delText>6</w:delText>
        </w:r>
      </w:del>
    </w:p>
    <w:p w14:paraId="79D38552" w14:textId="77777777" w:rsidR="007352E0" w:rsidRPr="007352E0" w:rsidDel="00141287" w:rsidRDefault="007352E0">
      <w:pPr>
        <w:pStyle w:val="TOC3"/>
        <w:tabs>
          <w:tab w:val="right" w:leader="dot" w:pos="10433"/>
        </w:tabs>
        <w:rPr>
          <w:del w:id="312" w:author="Yair Benzaquen" w:date="2018-06-22T12:32:00Z"/>
          <w:rFonts w:eastAsiaTheme="minorEastAsia"/>
          <w:noProof/>
          <w:sz w:val="24"/>
          <w:szCs w:val="24"/>
          <w:lang w:val="es-ES" w:eastAsia="en-US"/>
        </w:rPr>
      </w:pPr>
      <w:del w:id="313" w:author="Yair Benzaquen" w:date="2018-06-22T12:32:00Z">
        <w:r w:rsidDel="00141287">
          <w:rPr>
            <w:noProof/>
          </w:rPr>
          <w:delText>Nuestras Credenciales Proyectos de Transformación</w:delText>
        </w:r>
        <w:r w:rsidDel="00141287">
          <w:rPr>
            <w:noProof/>
          </w:rPr>
          <w:tab/>
        </w:r>
        <w:r w:rsidR="00244D8E" w:rsidDel="00141287">
          <w:rPr>
            <w:noProof/>
          </w:rPr>
          <w:delText>7</w:delText>
        </w:r>
      </w:del>
    </w:p>
    <w:p w14:paraId="42AE99DE" w14:textId="77777777" w:rsidR="007352E0" w:rsidRPr="007352E0" w:rsidDel="00141287" w:rsidRDefault="007352E0">
      <w:pPr>
        <w:pStyle w:val="TOC3"/>
        <w:tabs>
          <w:tab w:val="right" w:leader="dot" w:pos="10433"/>
        </w:tabs>
        <w:rPr>
          <w:del w:id="314" w:author="Yair Benzaquen" w:date="2018-06-22T12:32:00Z"/>
          <w:rFonts w:eastAsiaTheme="minorEastAsia"/>
          <w:noProof/>
          <w:sz w:val="24"/>
          <w:szCs w:val="24"/>
          <w:lang w:val="es-ES" w:eastAsia="en-US"/>
        </w:rPr>
      </w:pPr>
      <w:del w:id="315" w:author="Yair Benzaquen" w:date="2018-06-22T12:32:00Z">
        <w:r w:rsidDel="00141287">
          <w:rPr>
            <w:noProof/>
          </w:rPr>
          <w:delText>Introducción</w:delText>
        </w:r>
        <w:r w:rsidDel="00141287">
          <w:rPr>
            <w:noProof/>
          </w:rPr>
          <w:tab/>
        </w:r>
        <w:r w:rsidR="00244D8E" w:rsidDel="00141287">
          <w:rPr>
            <w:noProof/>
          </w:rPr>
          <w:delText>8</w:delText>
        </w:r>
      </w:del>
    </w:p>
    <w:p w14:paraId="3F51B5E3" w14:textId="77777777" w:rsidR="007352E0" w:rsidRPr="007352E0" w:rsidDel="00141287" w:rsidRDefault="007352E0">
      <w:pPr>
        <w:pStyle w:val="TOC3"/>
        <w:tabs>
          <w:tab w:val="right" w:leader="dot" w:pos="10433"/>
        </w:tabs>
        <w:rPr>
          <w:del w:id="316" w:author="Yair Benzaquen" w:date="2018-06-22T12:32:00Z"/>
          <w:rFonts w:eastAsiaTheme="minorEastAsia"/>
          <w:noProof/>
          <w:sz w:val="24"/>
          <w:szCs w:val="24"/>
          <w:lang w:val="es-ES" w:eastAsia="en-US"/>
        </w:rPr>
      </w:pPr>
      <w:del w:id="317" w:author="Yair Benzaquen" w:date="2018-06-22T12:32:00Z">
        <w:r w:rsidDel="00141287">
          <w:rPr>
            <w:noProof/>
          </w:rPr>
          <w:delText>Requerimientos no Funcionales</w:delText>
        </w:r>
        <w:r w:rsidDel="00141287">
          <w:rPr>
            <w:noProof/>
          </w:rPr>
          <w:tab/>
        </w:r>
        <w:r w:rsidR="00244D8E" w:rsidDel="00141287">
          <w:rPr>
            <w:noProof/>
          </w:rPr>
          <w:delText>8</w:delText>
        </w:r>
      </w:del>
    </w:p>
    <w:p w14:paraId="3CBB8FF2" w14:textId="77777777" w:rsidR="007352E0" w:rsidRPr="007352E0" w:rsidDel="00141287" w:rsidRDefault="007352E0">
      <w:pPr>
        <w:pStyle w:val="TOC1"/>
        <w:rPr>
          <w:del w:id="318" w:author="Yair Benzaquen" w:date="2018-06-22T12:32:00Z"/>
          <w:rFonts w:eastAsiaTheme="minorEastAsia"/>
          <w:b w:val="0"/>
          <w:bCs w:val="0"/>
          <w:i w:val="0"/>
          <w:iCs w:val="0"/>
          <w:noProof/>
          <w:lang w:val="es-ES" w:eastAsia="en-US"/>
        </w:rPr>
      </w:pPr>
      <w:del w:id="319" w:author="Yair Benzaquen" w:date="2018-06-22T12:32:00Z">
        <w:r w:rsidDel="00141287">
          <w:rPr>
            <w:noProof/>
          </w:rPr>
          <w:delText>Entregables de la Propuesta</w:delText>
        </w:r>
        <w:r w:rsidDel="00141287">
          <w:rPr>
            <w:noProof/>
          </w:rPr>
          <w:tab/>
        </w:r>
        <w:r w:rsidR="00244D8E" w:rsidDel="00141287">
          <w:rPr>
            <w:noProof/>
          </w:rPr>
          <w:delText>9</w:delText>
        </w:r>
      </w:del>
    </w:p>
    <w:p w14:paraId="028DFF86" w14:textId="77777777" w:rsidR="007352E0" w:rsidRPr="007352E0" w:rsidDel="00141287" w:rsidRDefault="007352E0">
      <w:pPr>
        <w:pStyle w:val="TOC3"/>
        <w:tabs>
          <w:tab w:val="right" w:leader="dot" w:pos="10433"/>
        </w:tabs>
        <w:rPr>
          <w:del w:id="320" w:author="Yair Benzaquen" w:date="2018-06-22T12:32:00Z"/>
          <w:rFonts w:eastAsiaTheme="minorEastAsia"/>
          <w:noProof/>
          <w:sz w:val="24"/>
          <w:szCs w:val="24"/>
          <w:lang w:val="es-ES" w:eastAsia="en-US"/>
        </w:rPr>
      </w:pPr>
      <w:del w:id="321" w:author="Yair Benzaquen" w:date="2018-06-22T12:32:00Z">
        <w:r w:rsidDel="00141287">
          <w:rPr>
            <w:noProof/>
          </w:rPr>
          <w:delText>Entregables Fase 1</w:delText>
        </w:r>
        <w:r w:rsidDel="00141287">
          <w:rPr>
            <w:noProof/>
          </w:rPr>
          <w:tab/>
        </w:r>
        <w:r w:rsidR="00244D8E" w:rsidDel="00141287">
          <w:rPr>
            <w:noProof/>
          </w:rPr>
          <w:delText>9</w:delText>
        </w:r>
      </w:del>
    </w:p>
    <w:p w14:paraId="1C906B88" w14:textId="77777777" w:rsidR="007352E0" w:rsidRPr="007352E0" w:rsidDel="00141287" w:rsidRDefault="007352E0">
      <w:pPr>
        <w:pStyle w:val="TOC1"/>
        <w:rPr>
          <w:del w:id="322" w:author="Yair Benzaquen" w:date="2018-06-22T12:32:00Z"/>
          <w:rFonts w:eastAsiaTheme="minorEastAsia"/>
          <w:b w:val="0"/>
          <w:bCs w:val="0"/>
          <w:i w:val="0"/>
          <w:iCs w:val="0"/>
          <w:noProof/>
          <w:lang w:val="es-ES" w:eastAsia="en-US"/>
        </w:rPr>
      </w:pPr>
      <w:del w:id="323" w:author="Yair Benzaquen" w:date="2018-06-22T12:32:00Z">
        <w:r w:rsidDel="00141287">
          <w:rPr>
            <w:noProof/>
          </w:rPr>
          <w:delText>Entregable 1: Estimación Preliminar (Fase 1)</w:delText>
        </w:r>
        <w:r w:rsidDel="00141287">
          <w:rPr>
            <w:noProof/>
          </w:rPr>
          <w:tab/>
        </w:r>
        <w:r w:rsidR="00244D8E" w:rsidDel="00141287">
          <w:rPr>
            <w:noProof/>
          </w:rPr>
          <w:delText>10</w:delText>
        </w:r>
      </w:del>
    </w:p>
    <w:p w14:paraId="6B7A0E8E" w14:textId="77777777" w:rsidR="007352E0" w:rsidRPr="007352E0" w:rsidDel="00141287" w:rsidRDefault="007352E0">
      <w:pPr>
        <w:pStyle w:val="TOC3"/>
        <w:tabs>
          <w:tab w:val="right" w:leader="dot" w:pos="10433"/>
        </w:tabs>
        <w:rPr>
          <w:del w:id="324" w:author="Yair Benzaquen" w:date="2018-06-22T12:32:00Z"/>
          <w:rFonts w:eastAsiaTheme="minorEastAsia"/>
          <w:noProof/>
          <w:sz w:val="24"/>
          <w:szCs w:val="24"/>
          <w:lang w:val="es-ES" w:eastAsia="en-US"/>
        </w:rPr>
      </w:pPr>
      <w:del w:id="325" w:author="Yair Benzaquen" w:date="2018-06-22T12:32:00Z">
        <w:r w:rsidDel="00141287">
          <w:rPr>
            <w:noProof/>
          </w:rPr>
          <w:delText>Metodología de Evaluación</w:delText>
        </w:r>
        <w:r w:rsidDel="00141287">
          <w:rPr>
            <w:noProof/>
          </w:rPr>
          <w:tab/>
        </w:r>
        <w:r w:rsidR="00244D8E" w:rsidDel="00141287">
          <w:rPr>
            <w:noProof/>
          </w:rPr>
          <w:delText>10</w:delText>
        </w:r>
      </w:del>
    </w:p>
    <w:p w14:paraId="448D5FBD" w14:textId="77777777" w:rsidR="007352E0" w:rsidRPr="007352E0" w:rsidDel="00141287" w:rsidRDefault="007352E0">
      <w:pPr>
        <w:pStyle w:val="TOC3"/>
        <w:tabs>
          <w:tab w:val="right" w:leader="dot" w:pos="10433"/>
        </w:tabs>
        <w:rPr>
          <w:del w:id="326" w:author="Yair Benzaquen" w:date="2018-06-22T12:32:00Z"/>
          <w:rFonts w:eastAsiaTheme="minorEastAsia"/>
          <w:noProof/>
          <w:sz w:val="24"/>
          <w:szCs w:val="24"/>
          <w:lang w:val="es-ES" w:eastAsia="en-US"/>
        </w:rPr>
      </w:pPr>
      <w:del w:id="327" w:author="Yair Benzaquen" w:date="2018-06-22T12:32:00Z">
        <w:r w:rsidDel="00141287">
          <w:rPr>
            <w:noProof/>
          </w:rPr>
          <w:delText>Criterios de Evaluación</w:delText>
        </w:r>
        <w:r w:rsidDel="00141287">
          <w:rPr>
            <w:noProof/>
          </w:rPr>
          <w:tab/>
        </w:r>
        <w:r w:rsidR="00244D8E" w:rsidDel="00141287">
          <w:rPr>
            <w:noProof/>
          </w:rPr>
          <w:delText>13</w:delText>
        </w:r>
      </w:del>
    </w:p>
    <w:p w14:paraId="7E9E9CC3" w14:textId="77777777" w:rsidR="007352E0" w:rsidRPr="007352E0" w:rsidDel="00141287" w:rsidRDefault="007352E0">
      <w:pPr>
        <w:pStyle w:val="TOC1"/>
        <w:rPr>
          <w:del w:id="328" w:author="Yair Benzaquen" w:date="2018-06-22T12:32:00Z"/>
          <w:rFonts w:eastAsiaTheme="minorEastAsia"/>
          <w:b w:val="0"/>
          <w:bCs w:val="0"/>
          <w:i w:val="0"/>
          <w:iCs w:val="0"/>
          <w:noProof/>
          <w:lang w:val="es-ES" w:eastAsia="en-US"/>
        </w:rPr>
      </w:pPr>
      <w:del w:id="329" w:author="Yair Benzaquen" w:date="2018-06-22T12:32:00Z">
        <w:r w:rsidDel="00141287">
          <w:rPr>
            <w:noProof/>
          </w:rPr>
          <w:delText>Entregable 2: Arquitectura As-Is</w:delText>
        </w:r>
        <w:r w:rsidDel="00141287">
          <w:rPr>
            <w:noProof/>
          </w:rPr>
          <w:tab/>
        </w:r>
        <w:r w:rsidR="00244D8E" w:rsidDel="00141287">
          <w:rPr>
            <w:noProof/>
          </w:rPr>
          <w:delText>15</w:delText>
        </w:r>
      </w:del>
    </w:p>
    <w:p w14:paraId="25F0F381" w14:textId="77777777" w:rsidR="007352E0" w:rsidRPr="007352E0" w:rsidDel="00141287" w:rsidRDefault="007352E0">
      <w:pPr>
        <w:pStyle w:val="TOC3"/>
        <w:tabs>
          <w:tab w:val="right" w:leader="dot" w:pos="10433"/>
        </w:tabs>
        <w:rPr>
          <w:del w:id="330" w:author="Yair Benzaquen" w:date="2018-06-22T12:32:00Z"/>
          <w:rFonts w:eastAsiaTheme="minorEastAsia"/>
          <w:noProof/>
          <w:sz w:val="24"/>
          <w:szCs w:val="24"/>
          <w:lang w:val="es-ES" w:eastAsia="en-US"/>
        </w:rPr>
      </w:pPr>
      <w:del w:id="331" w:author="Yair Benzaquen" w:date="2018-06-22T12:32:00Z">
        <w:r w:rsidDel="00141287">
          <w:rPr>
            <w:noProof/>
          </w:rPr>
          <w:delText>Informe de Arquitectura As-Is</w:delText>
        </w:r>
        <w:r w:rsidDel="00141287">
          <w:rPr>
            <w:noProof/>
          </w:rPr>
          <w:tab/>
        </w:r>
        <w:r w:rsidR="00244D8E" w:rsidDel="00141287">
          <w:rPr>
            <w:noProof/>
          </w:rPr>
          <w:delText>15</w:delText>
        </w:r>
      </w:del>
    </w:p>
    <w:p w14:paraId="27BA6FB6" w14:textId="77777777" w:rsidR="007352E0" w:rsidRPr="007352E0" w:rsidDel="00141287" w:rsidRDefault="007352E0">
      <w:pPr>
        <w:pStyle w:val="TOC1"/>
        <w:rPr>
          <w:del w:id="332" w:author="Yair Benzaquen" w:date="2018-06-22T12:32:00Z"/>
          <w:rFonts w:eastAsiaTheme="minorEastAsia"/>
          <w:b w:val="0"/>
          <w:bCs w:val="0"/>
          <w:i w:val="0"/>
          <w:iCs w:val="0"/>
          <w:noProof/>
          <w:lang w:val="es-ES" w:eastAsia="en-US"/>
        </w:rPr>
      </w:pPr>
      <w:del w:id="333" w:author="Yair Benzaquen" w:date="2018-06-22T12:32:00Z">
        <w:r w:rsidDel="00141287">
          <w:rPr>
            <w:noProof/>
          </w:rPr>
          <w:delText>Entregable 3: Lineamientos de Arquitectura</w:delText>
        </w:r>
        <w:r w:rsidDel="00141287">
          <w:rPr>
            <w:noProof/>
          </w:rPr>
          <w:tab/>
        </w:r>
        <w:r w:rsidR="00244D8E" w:rsidDel="00141287">
          <w:rPr>
            <w:noProof/>
          </w:rPr>
          <w:delText>16</w:delText>
        </w:r>
      </w:del>
    </w:p>
    <w:p w14:paraId="365C5669" w14:textId="77777777" w:rsidR="007352E0" w:rsidRPr="007352E0" w:rsidDel="00141287" w:rsidRDefault="007352E0">
      <w:pPr>
        <w:pStyle w:val="TOC3"/>
        <w:tabs>
          <w:tab w:val="right" w:leader="dot" w:pos="10433"/>
        </w:tabs>
        <w:rPr>
          <w:del w:id="334" w:author="Yair Benzaquen" w:date="2018-06-22T12:32:00Z"/>
          <w:rFonts w:eastAsiaTheme="minorEastAsia"/>
          <w:noProof/>
          <w:sz w:val="24"/>
          <w:szCs w:val="24"/>
          <w:lang w:val="es-ES" w:eastAsia="en-US"/>
        </w:rPr>
      </w:pPr>
      <w:del w:id="335" w:author="Yair Benzaquen" w:date="2018-06-22T12:32:00Z">
        <w:r w:rsidDel="00141287">
          <w:rPr>
            <w:noProof/>
          </w:rPr>
          <w:delText>Principios de Arquitectura</w:delText>
        </w:r>
        <w:r w:rsidDel="00141287">
          <w:rPr>
            <w:noProof/>
          </w:rPr>
          <w:tab/>
        </w:r>
        <w:r w:rsidR="00244D8E" w:rsidDel="00141287">
          <w:rPr>
            <w:noProof/>
          </w:rPr>
          <w:delText>16</w:delText>
        </w:r>
      </w:del>
    </w:p>
    <w:p w14:paraId="0F6BC3F4" w14:textId="77777777" w:rsidR="007352E0" w:rsidRPr="007352E0" w:rsidDel="00141287" w:rsidRDefault="007352E0">
      <w:pPr>
        <w:pStyle w:val="TOC4"/>
        <w:tabs>
          <w:tab w:val="right" w:leader="dot" w:pos="10433"/>
        </w:tabs>
        <w:rPr>
          <w:del w:id="336" w:author="Yair Benzaquen" w:date="2018-06-22T12:32:00Z"/>
          <w:rFonts w:eastAsiaTheme="minorEastAsia"/>
          <w:noProof/>
          <w:sz w:val="24"/>
          <w:szCs w:val="24"/>
          <w:lang w:val="es-ES" w:eastAsia="en-US"/>
        </w:rPr>
      </w:pPr>
      <w:del w:id="337" w:author="Yair Benzaquen" w:date="2018-06-22T12:32:00Z">
        <w:r w:rsidDel="00141287">
          <w:rPr>
            <w:noProof/>
          </w:rPr>
          <w:delText>Domain-Design Driven</w:delText>
        </w:r>
        <w:r w:rsidDel="00141287">
          <w:rPr>
            <w:noProof/>
          </w:rPr>
          <w:tab/>
        </w:r>
        <w:r w:rsidR="00244D8E" w:rsidDel="00141287">
          <w:rPr>
            <w:noProof/>
          </w:rPr>
          <w:delText>16</w:delText>
        </w:r>
      </w:del>
    </w:p>
    <w:p w14:paraId="344917E5" w14:textId="77777777" w:rsidR="007352E0" w:rsidRPr="007352E0" w:rsidDel="00141287" w:rsidRDefault="007352E0">
      <w:pPr>
        <w:pStyle w:val="TOC4"/>
        <w:tabs>
          <w:tab w:val="right" w:leader="dot" w:pos="10433"/>
        </w:tabs>
        <w:rPr>
          <w:del w:id="338" w:author="Yair Benzaquen" w:date="2018-06-22T12:32:00Z"/>
          <w:rFonts w:eastAsiaTheme="minorEastAsia"/>
          <w:noProof/>
          <w:sz w:val="24"/>
          <w:szCs w:val="24"/>
          <w:lang w:val="es-ES" w:eastAsia="en-US"/>
        </w:rPr>
      </w:pPr>
      <w:del w:id="339" w:author="Yair Benzaquen" w:date="2018-06-22T12:32:00Z">
        <w:r w:rsidDel="00141287">
          <w:rPr>
            <w:noProof/>
          </w:rPr>
          <w:delText>Gobierno de Arquitectura TOGAF</w:delText>
        </w:r>
        <w:r w:rsidDel="00141287">
          <w:rPr>
            <w:noProof/>
          </w:rPr>
          <w:tab/>
        </w:r>
        <w:r w:rsidR="00244D8E" w:rsidDel="00141287">
          <w:rPr>
            <w:noProof/>
          </w:rPr>
          <w:delText>19</w:delText>
        </w:r>
      </w:del>
    </w:p>
    <w:p w14:paraId="73268521" w14:textId="77777777" w:rsidR="007352E0" w:rsidRPr="007352E0" w:rsidDel="00141287" w:rsidRDefault="007352E0">
      <w:pPr>
        <w:pStyle w:val="TOC4"/>
        <w:tabs>
          <w:tab w:val="right" w:leader="dot" w:pos="10433"/>
        </w:tabs>
        <w:rPr>
          <w:del w:id="340" w:author="Yair Benzaquen" w:date="2018-06-22T12:32:00Z"/>
          <w:rFonts w:eastAsiaTheme="minorEastAsia"/>
          <w:noProof/>
          <w:sz w:val="24"/>
          <w:szCs w:val="24"/>
          <w:lang w:val="es-ES" w:eastAsia="en-US"/>
        </w:rPr>
      </w:pPr>
      <w:del w:id="341" w:author="Yair Benzaquen" w:date="2018-06-22T12:32:00Z">
        <w:r w:rsidDel="00141287">
          <w:rPr>
            <w:noProof/>
          </w:rPr>
          <w:delText>Vistas Integrales de Arquitectura</w:delText>
        </w:r>
        <w:r w:rsidDel="00141287">
          <w:rPr>
            <w:noProof/>
          </w:rPr>
          <w:tab/>
        </w:r>
        <w:r w:rsidR="00244D8E" w:rsidDel="00141287">
          <w:rPr>
            <w:noProof/>
          </w:rPr>
          <w:delText>19</w:delText>
        </w:r>
      </w:del>
    </w:p>
    <w:p w14:paraId="27CE3422" w14:textId="77777777" w:rsidR="007352E0" w:rsidRPr="007352E0" w:rsidDel="00141287" w:rsidRDefault="007352E0">
      <w:pPr>
        <w:pStyle w:val="TOC4"/>
        <w:tabs>
          <w:tab w:val="right" w:leader="dot" w:pos="10433"/>
        </w:tabs>
        <w:rPr>
          <w:del w:id="342" w:author="Yair Benzaquen" w:date="2018-06-22T12:32:00Z"/>
          <w:rFonts w:eastAsiaTheme="minorEastAsia"/>
          <w:noProof/>
          <w:sz w:val="24"/>
          <w:szCs w:val="24"/>
          <w:lang w:val="es-ES" w:eastAsia="en-US"/>
        </w:rPr>
      </w:pPr>
      <w:del w:id="343" w:author="Yair Benzaquen" w:date="2018-06-22T12:32:00Z">
        <w:r w:rsidDel="00141287">
          <w:rPr>
            <w:noProof/>
          </w:rPr>
          <w:delText>Arquitectura Conceptual</w:delText>
        </w:r>
        <w:r w:rsidDel="00141287">
          <w:rPr>
            <w:noProof/>
          </w:rPr>
          <w:tab/>
        </w:r>
        <w:r w:rsidR="00244D8E" w:rsidDel="00141287">
          <w:rPr>
            <w:noProof/>
          </w:rPr>
          <w:delText>20</w:delText>
        </w:r>
      </w:del>
    </w:p>
    <w:p w14:paraId="2CB2BA9E" w14:textId="77777777" w:rsidR="007352E0" w:rsidRPr="007352E0" w:rsidDel="00141287" w:rsidRDefault="007352E0">
      <w:pPr>
        <w:pStyle w:val="TOC1"/>
        <w:rPr>
          <w:del w:id="344" w:author="Yair Benzaquen" w:date="2018-06-22T12:32:00Z"/>
          <w:rFonts w:eastAsiaTheme="minorEastAsia"/>
          <w:b w:val="0"/>
          <w:bCs w:val="0"/>
          <w:i w:val="0"/>
          <w:iCs w:val="0"/>
          <w:noProof/>
          <w:lang w:val="es-ES" w:eastAsia="en-US"/>
        </w:rPr>
      </w:pPr>
      <w:del w:id="345" w:author="Yair Benzaquen" w:date="2018-06-22T12:32:00Z">
        <w:r w:rsidDel="00141287">
          <w:rPr>
            <w:noProof/>
          </w:rPr>
          <w:delText>Entregable 4: EstandaresTecnológicos</w:delText>
        </w:r>
        <w:r w:rsidDel="00141287">
          <w:rPr>
            <w:noProof/>
          </w:rPr>
          <w:tab/>
        </w:r>
        <w:r w:rsidR="00244D8E" w:rsidDel="00141287">
          <w:rPr>
            <w:noProof/>
          </w:rPr>
          <w:delText>23</w:delText>
        </w:r>
      </w:del>
    </w:p>
    <w:p w14:paraId="5FAE1710" w14:textId="77777777" w:rsidR="007352E0" w:rsidRPr="007352E0" w:rsidDel="00141287" w:rsidRDefault="007352E0">
      <w:pPr>
        <w:pStyle w:val="TOC3"/>
        <w:tabs>
          <w:tab w:val="right" w:leader="dot" w:pos="10433"/>
        </w:tabs>
        <w:rPr>
          <w:del w:id="346" w:author="Yair Benzaquen" w:date="2018-06-22T12:32:00Z"/>
          <w:rFonts w:eastAsiaTheme="minorEastAsia"/>
          <w:noProof/>
          <w:sz w:val="24"/>
          <w:szCs w:val="24"/>
          <w:lang w:val="es-ES" w:eastAsia="en-US"/>
        </w:rPr>
      </w:pPr>
      <w:del w:id="347" w:author="Yair Benzaquen" w:date="2018-06-22T12:32:00Z">
        <w:r w:rsidRPr="00994950" w:rsidDel="00141287">
          <w:rPr>
            <w:rFonts w:ascii="Arial Narrow" w:hAnsi="Arial Narrow"/>
            <w:noProof/>
          </w:rPr>
          <w:delText>Principios de Desarrollo de Software</w:delText>
        </w:r>
        <w:r w:rsidDel="00141287">
          <w:rPr>
            <w:noProof/>
          </w:rPr>
          <w:tab/>
        </w:r>
        <w:r w:rsidR="00244D8E" w:rsidDel="00141287">
          <w:rPr>
            <w:noProof/>
          </w:rPr>
          <w:delText>23</w:delText>
        </w:r>
      </w:del>
    </w:p>
    <w:p w14:paraId="34B7AE95" w14:textId="77777777" w:rsidR="007352E0" w:rsidRPr="007352E0" w:rsidDel="00141287" w:rsidRDefault="007352E0">
      <w:pPr>
        <w:pStyle w:val="TOC3"/>
        <w:tabs>
          <w:tab w:val="right" w:leader="dot" w:pos="10433"/>
        </w:tabs>
        <w:rPr>
          <w:del w:id="348" w:author="Yair Benzaquen" w:date="2018-06-22T12:32:00Z"/>
          <w:rFonts w:eastAsiaTheme="minorEastAsia"/>
          <w:noProof/>
          <w:sz w:val="24"/>
          <w:szCs w:val="24"/>
          <w:lang w:val="es-ES" w:eastAsia="en-US"/>
        </w:rPr>
      </w:pPr>
      <w:del w:id="349" w:author="Yair Benzaquen" w:date="2018-06-22T12:32:00Z">
        <w:r w:rsidRPr="00994950" w:rsidDel="00141287">
          <w:rPr>
            <w:rFonts w:ascii="Arial Narrow" w:hAnsi="Arial Narrow"/>
            <w:noProof/>
          </w:rPr>
          <w:delText>Patrones de Arquitectura Front-End</w:delText>
        </w:r>
        <w:r w:rsidDel="00141287">
          <w:rPr>
            <w:noProof/>
          </w:rPr>
          <w:tab/>
        </w:r>
        <w:r w:rsidR="00244D8E" w:rsidDel="00141287">
          <w:rPr>
            <w:noProof/>
          </w:rPr>
          <w:delText>24</w:delText>
        </w:r>
      </w:del>
    </w:p>
    <w:p w14:paraId="05B167F1" w14:textId="77777777" w:rsidR="007352E0" w:rsidRPr="007352E0" w:rsidDel="00141287" w:rsidRDefault="007352E0">
      <w:pPr>
        <w:pStyle w:val="TOC3"/>
        <w:tabs>
          <w:tab w:val="right" w:leader="dot" w:pos="10433"/>
        </w:tabs>
        <w:rPr>
          <w:del w:id="350" w:author="Yair Benzaquen" w:date="2018-06-22T12:32:00Z"/>
          <w:rFonts w:eastAsiaTheme="minorEastAsia"/>
          <w:noProof/>
          <w:sz w:val="24"/>
          <w:szCs w:val="24"/>
          <w:lang w:val="es-ES" w:eastAsia="en-US"/>
        </w:rPr>
      </w:pPr>
      <w:del w:id="351" w:author="Yair Benzaquen" w:date="2018-06-22T12:32:00Z">
        <w:r w:rsidRPr="00994950" w:rsidDel="00141287">
          <w:rPr>
            <w:rFonts w:ascii="Arial Narrow" w:hAnsi="Arial Narrow"/>
            <w:noProof/>
          </w:rPr>
          <w:delText>Patrones de Arquitectura de Interacción</w:delText>
        </w:r>
        <w:r w:rsidDel="00141287">
          <w:rPr>
            <w:noProof/>
          </w:rPr>
          <w:tab/>
        </w:r>
        <w:r w:rsidR="00244D8E" w:rsidDel="00141287">
          <w:rPr>
            <w:noProof/>
          </w:rPr>
          <w:delText>25</w:delText>
        </w:r>
      </w:del>
    </w:p>
    <w:p w14:paraId="01ED4BEA" w14:textId="77777777" w:rsidR="007352E0" w:rsidRPr="007352E0" w:rsidDel="00141287" w:rsidRDefault="007352E0">
      <w:pPr>
        <w:pStyle w:val="TOC3"/>
        <w:tabs>
          <w:tab w:val="right" w:leader="dot" w:pos="10433"/>
        </w:tabs>
        <w:rPr>
          <w:del w:id="352" w:author="Yair Benzaquen" w:date="2018-06-22T12:32:00Z"/>
          <w:rFonts w:eastAsiaTheme="minorEastAsia"/>
          <w:noProof/>
          <w:sz w:val="24"/>
          <w:szCs w:val="24"/>
          <w:lang w:val="es-ES" w:eastAsia="en-US"/>
        </w:rPr>
      </w:pPr>
      <w:del w:id="353" w:author="Yair Benzaquen" w:date="2018-06-22T12:32:00Z">
        <w:r w:rsidRPr="00994950" w:rsidDel="00141287">
          <w:rPr>
            <w:rFonts w:ascii="Arial Narrow" w:hAnsi="Arial Narrow"/>
            <w:noProof/>
          </w:rPr>
          <w:delText>Patrones de Arquitectura de Integración</w:delText>
        </w:r>
        <w:r w:rsidDel="00141287">
          <w:rPr>
            <w:noProof/>
          </w:rPr>
          <w:tab/>
        </w:r>
        <w:r w:rsidR="00244D8E" w:rsidDel="00141287">
          <w:rPr>
            <w:noProof/>
          </w:rPr>
          <w:delText>26</w:delText>
        </w:r>
      </w:del>
    </w:p>
    <w:p w14:paraId="07860ECD" w14:textId="77777777" w:rsidR="007352E0" w:rsidRPr="007352E0" w:rsidDel="00141287" w:rsidRDefault="007352E0">
      <w:pPr>
        <w:pStyle w:val="TOC3"/>
        <w:tabs>
          <w:tab w:val="right" w:leader="dot" w:pos="10433"/>
        </w:tabs>
        <w:rPr>
          <w:del w:id="354" w:author="Yair Benzaquen" w:date="2018-06-22T12:32:00Z"/>
          <w:rFonts w:eastAsiaTheme="minorEastAsia"/>
          <w:noProof/>
          <w:sz w:val="24"/>
          <w:szCs w:val="24"/>
          <w:lang w:val="es-ES" w:eastAsia="en-US"/>
        </w:rPr>
      </w:pPr>
      <w:del w:id="355" w:author="Yair Benzaquen" w:date="2018-06-22T12:32:00Z">
        <w:r w:rsidRPr="00994950" w:rsidDel="00141287">
          <w:rPr>
            <w:rFonts w:ascii="Arial Narrow" w:hAnsi="Arial Narrow"/>
            <w:noProof/>
          </w:rPr>
          <w:delText>Patrones de Arquitectura SOA</w:delText>
        </w:r>
        <w:r w:rsidDel="00141287">
          <w:rPr>
            <w:noProof/>
          </w:rPr>
          <w:tab/>
        </w:r>
        <w:r w:rsidR="00244D8E" w:rsidDel="00141287">
          <w:rPr>
            <w:noProof/>
          </w:rPr>
          <w:delText>27</w:delText>
        </w:r>
      </w:del>
    </w:p>
    <w:p w14:paraId="3CF28A32" w14:textId="77777777" w:rsidR="007352E0" w:rsidRPr="007352E0" w:rsidDel="00141287" w:rsidRDefault="007352E0">
      <w:pPr>
        <w:pStyle w:val="TOC3"/>
        <w:tabs>
          <w:tab w:val="right" w:leader="dot" w:pos="10433"/>
        </w:tabs>
        <w:rPr>
          <w:del w:id="356" w:author="Yair Benzaquen" w:date="2018-06-22T12:32:00Z"/>
          <w:rFonts w:eastAsiaTheme="minorEastAsia"/>
          <w:noProof/>
          <w:sz w:val="24"/>
          <w:szCs w:val="24"/>
          <w:lang w:val="es-ES" w:eastAsia="en-US"/>
        </w:rPr>
      </w:pPr>
      <w:del w:id="357" w:author="Yair Benzaquen" w:date="2018-06-22T12:32:00Z">
        <w:r w:rsidRPr="00994950" w:rsidDel="00141287">
          <w:rPr>
            <w:rFonts w:ascii="Arial Narrow" w:hAnsi="Arial Narrow"/>
            <w:noProof/>
          </w:rPr>
          <w:delText>Patrones de Arquitectura MSA</w:delText>
        </w:r>
        <w:r w:rsidDel="00141287">
          <w:rPr>
            <w:noProof/>
          </w:rPr>
          <w:tab/>
        </w:r>
        <w:r w:rsidR="00244D8E" w:rsidDel="00141287">
          <w:rPr>
            <w:noProof/>
          </w:rPr>
          <w:delText>28</w:delText>
        </w:r>
      </w:del>
    </w:p>
    <w:p w14:paraId="3FAC61B8" w14:textId="77777777" w:rsidR="007352E0" w:rsidRPr="007352E0" w:rsidDel="00141287" w:rsidRDefault="007352E0">
      <w:pPr>
        <w:pStyle w:val="TOC3"/>
        <w:tabs>
          <w:tab w:val="right" w:leader="dot" w:pos="10433"/>
        </w:tabs>
        <w:rPr>
          <w:del w:id="358" w:author="Yair Benzaquen" w:date="2018-06-22T12:32:00Z"/>
          <w:rFonts w:eastAsiaTheme="minorEastAsia"/>
          <w:noProof/>
          <w:sz w:val="24"/>
          <w:szCs w:val="24"/>
          <w:lang w:val="es-ES" w:eastAsia="en-US"/>
        </w:rPr>
      </w:pPr>
      <w:del w:id="359" w:author="Yair Benzaquen" w:date="2018-06-22T12:32:00Z">
        <w:r w:rsidRPr="00994950" w:rsidDel="00141287">
          <w:rPr>
            <w:rFonts w:ascii="Arial Narrow" w:hAnsi="Arial Narrow"/>
            <w:noProof/>
          </w:rPr>
          <w:delText>Patrones de BigData y Analítica</w:delText>
        </w:r>
        <w:r w:rsidDel="00141287">
          <w:rPr>
            <w:noProof/>
          </w:rPr>
          <w:tab/>
        </w:r>
        <w:r w:rsidR="00244D8E" w:rsidDel="00141287">
          <w:rPr>
            <w:noProof/>
          </w:rPr>
          <w:delText>29</w:delText>
        </w:r>
      </w:del>
    </w:p>
    <w:p w14:paraId="532D97ED" w14:textId="77777777" w:rsidR="007352E0" w:rsidRPr="007352E0" w:rsidDel="00141287" w:rsidRDefault="007352E0">
      <w:pPr>
        <w:pStyle w:val="TOC3"/>
        <w:tabs>
          <w:tab w:val="right" w:leader="dot" w:pos="10433"/>
        </w:tabs>
        <w:rPr>
          <w:del w:id="360" w:author="Yair Benzaquen" w:date="2018-06-22T12:32:00Z"/>
          <w:rFonts w:eastAsiaTheme="minorEastAsia"/>
          <w:noProof/>
          <w:sz w:val="24"/>
          <w:szCs w:val="24"/>
          <w:lang w:val="es-ES" w:eastAsia="en-US"/>
        </w:rPr>
      </w:pPr>
      <w:del w:id="361" w:author="Yair Benzaquen" w:date="2018-06-22T12:32:00Z">
        <w:r w:rsidRPr="00994950" w:rsidDel="00141287">
          <w:rPr>
            <w:rFonts w:ascii="Arial Narrow" w:hAnsi="Arial Narrow"/>
            <w:noProof/>
          </w:rPr>
          <w:delText>Patrones de Arquitectura MSA</w:delText>
        </w:r>
        <w:r w:rsidDel="00141287">
          <w:rPr>
            <w:noProof/>
          </w:rPr>
          <w:tab/>
        </w:r>
        <w:r w:rsidR="00244D8E" w:rsidDel="00141287">
          <w:rPr>
            <w:noProof/>
          </w:rPr>
          <w:delText>31</w:delText>
        </w:r>
      </w:del>
    </w:p>
    <w:p w14:paraId="172A2EE6" w14:textId="77777777" w:rsidR="007352E0" w:rsidRPr="007352E0" w:rsidDel="00141287" w:rsidRDefault="007352E0">
      <w:pPr>
        <w:pStyle w:val="TOC3"/>
        <w:tabs>
          <w:tab w:val="right" w:leader="dot" w:pos="10433"/>
        </w:tabs>
        <w:rPr>
          <w:del w:id="362" w:author="Yair Benzaquen" w:date="2018-06-22T12:32:00Z"/>
          <w:rFonts w:eastAsiaTheme="minorEastAsia"/>
          <w:noProof/>
          <w:sz w:val="24"/>
          <w:szCs w:val="24"/>
          <w:lang w:val="es-ES" w:eastAsia="en-US"/>
        </w:rPr>
      </w:pPr>
      <w:del w:id="363" w:author="Yair Benzaquen" w:date="2018-06-22T12:32:00Z">
        <w:r w:rsidRPr="00994950" w:rsidDel="00141287">
          <w:rPr>
            <w:rFonts w:ascii="Arial Narrow" w:hAnsi="Arial Narrow"/>
            <w:noProof/>
          </w:rPr>
          <w:delText>Framework de desarrollo y seguridad a implementar</w:delText>
        </w:r>
        <w:r w:rsidDel="00141287">
          <w:rPr>
            <w:noProof/>
          </w:rPr>
          <w:tab/>
        </w:r>
        <w:r w:rsidR="00244D8E" w:rsidDel="00141287">
          <w:rPr>
            <w:noProof/>
          </w:rPr>
          <w:delText>32</w:delText>
        </w:r>
      </w:del>
    </w:p>
    <w:p w14:paraId="4855F230" w14:textId="77777777" w:rsidR="007352E0" w:rsidRPr="007352E0" w:rsidDel="00141287" w:rsidRDefault="007352E0">
      <w:pPr>
        <w:pStyle w:val="TOC3"/>
        <w:tabs>
          <w:tab w:val="right" w:leader="dot" w:pos="10433"/>
        </w:tabs>
        <w:rPr>
          <w:del w:id="364" w:author="Yair Benzaquen" w:date="2018-06-22T12:32:00Z"/>
          <w:rFonts w:eastAsiaTheme="minorEastAsia"/>
          <w:noProof/>
          <w:sz w:val="24"/>
          <w:szCs w:val="24"/>
          <w:lang w:val="es-ES" w:eastAsia="en-US"/>
        </w:rPr>
      </w:pPr>
      <w:del w:id="365" w:author="Yair Benzaquen" w:date="2018-06-22T12:32:00Z">
        <w:r w:rsidRPr="00994950" w:rsidDel="00141287">
          <w:rPr>
            <w:rFonts w:ascii="Arial Narrow" w:hAnsi="Arial Narrow"/>
            <w:noProof/>
          </w:rPr>
          <w:delText>Herramientas de Desarrollo y de Gobierno</w:delText>
        </w:r>
        <w:r w:rsidDel="00141287">
          <w:rPr>
            <w:noProof/>
          </w:rPr>
          <w:tab/>
        </w:r>
        <w:r w:rsidR="00244D8E" w:rsidDel="00141287">
          <w:rPr>
            <w:noProof/>
          </w:rPr>
          <w:delText>33</w:delText>
        </w:r>
      </w:del>
    </w:p>
    <w:p w14:paraId="243903F7" w14:textId="77777777" w:rsidR="007352E0" w:rsidRPr="007352E0" w:rsidDel="00141287" w:rsidRDefault="007352E0">
      <w:pPr>
        <w:pStyle w:val="TOC3"/>
        <w:tabs>
          <w:tab w:val="right" w:leader="dot" w:pos="10433"/>
        </w:tabs>
        <w:rPr>
          <w:del w:id="366" w:author="Yair Benzaquen" w:date="2018-06-22T12:32:00Z"/>
          <w:rFonts w:eastAsiaTheme="minorEastAsia"/>
          <w:noProof/>
          <w:sz w:val="24"/>
          <w:szCs w:val="24"/>
          <w:lang w:val="es-ES" w:eastAsia="en-US"/>
        </w:rPr>
      </w:pPr>
      <w:del w:id="367" w:author="Yair Benzaquen" w:date="2018-06-22T12:32:00Z">
        <w:r w:rsidRPr="00994950" w:rsidDel="00141287">
          <w:rPr>
            <w:rFonts w:ascii="Arial Narrow" w:hAnsi="Arial Narrow"/>
            <w:noProof/>
          </w:rPr>
          <w:delText>Estándares de Infraestructura</w:delText>
        </w:r>
        <w:r w:rsidDel="00141287">
          <w:rPr>
            <w:noProof/>
          </w:rPr>
          <w:tab/>
        </w:r>
        <w:r w:rsidR="00244D8E" w:rsidDel="00141287">
          <w:rPr>
            <w:noProof/>
          </w:rPr>
          <w:delText>34</w:delText>
        </w:r>
      </w:del>
    </w:p>
    <w:p w14:paraId="3A59DD1E" w14:textId="77777777" w:rsidR="007352E0" w:rsidRPr="007352E0" w:rsidDel="00141287" w:rsidRDefault="007352E0">
      <w:pPr>
        <w:pStyle w:val="TOC1"/>
        <w:rPr>
          <w:del w:id="368" w:author="Yair Benzaquen" w:date="2018-06-22T12:32:00Z"/>
          <w:rFonts w:eastAsiaTheme="minorEastAsia"/>
          <w:b w:val="0"/>
          <w:bCs w:val="0"/>
          <w:i w:val="0"/>
          <w:iCs w:val="0"/>
          <w:noProof/>
          <w:lang w:val="es-ES" w:eastAsia="en-US"/>
        </w:rPr>
      </w:pPr>
      <w:del w:id="369" w:author="Yair Benzaquen" w:date="2018-06-22T12:32:00Z">
        <w:r w:rsidDel="00141287">
          <w:rPr>
            <w:noProof/>
          </w:rPr>
          <w:delText>Entregable 5: Estimación de la Implementación</w:delText>
        </w:r>
        <w:r w:rsidDel="00141287">
          <w:rPr>
            <w:noProof/>
          </w:rPr>
          <w:tab/>
        </w:r>
        <w:r w:rsidR="00244D8E" w:rsidDel="00141287">
          <w:rPr>
            <w:noProof/>
          </w:rPr>
          <w:delText>35</w:delText>
        </w:r>
      </w:del>
    </w:p>
    <w:p w14:paraId="24849F31" w14:textId="77777777" w:rsidR="007352E0" w:rsidRPr="007352E0" w:rsidDel="00141287" w:rsidRDefault="007352E0">
      <w:pPr>
        <w:pStyle w:val="TOC3"/>
        <w:tabs>
          <w:tab w:val="right" w:leader="dot" w:pos="10433"/>
        </w:tabs>
        <w:rPr>
          <w:del w:id="370" w:author="Yair Benzaquen" w:date="2018-06-22T12:32:00Z"/>
          <w:rFonts w:eastAsiaTheme="minorEastAsia"/>
          <w:noProof/>
          <w:sz w:val="24"/>
          <w:szCs w:val="24"/>
          <w:lang w:val="es-ES" w:eastAsia="en-US"/>
        </w:rPr>
      </w:pPr>
      <w:del w:id="371" w:author="Yair Benzaquen" w:date="2018-06-22T12:32:00Z">
        <w:r w:rsidRPr="00994950" w:rsidDel="00141287">
          <w:rPr>
            <w:rFonts w:ascii="Arial Narrow" w:hAnsi="Arial Narrow"/>
            <w:noProof/>
          </w:rPr>
          <w:delText>Estimación de la Implementación</w:delText>
        </w:r>
        <w:r w:rsidDel="00141287">
          <w:rPr>
            <w:noProof/>
          </w:rPr>
          <w:tab/>
        </w:r>
        <w:r w:rsidR="00244D8E" w:rsidDel="00141287">
          <w:rPr>
            <w:noProof/>
          </w:rPr>
          <w:delText>35</w:delText>
        </w:r>
      </w:del>
    </w:p>
    <w:p w14:paraId="0EDBE5BB" w14:textId="77777777" w:rsidR="007352E0" w:rsidRPr="007352E0" w:rsidDel="00141287" w:rsidRDefault="007352E0">
      <w:pPr>
        <w:pStyle w:val="TOC1"/>
        <w:rPr>
          <w:del w:id="372" w:author="Yair Benzaquen" w:date="2018-06-22T12:32:00Z"/>
          <w:rFonts w:eastAsiaTheme="minorEastAsia"/>
          <w:b w:val="0"/>
          <w:bCs w:val="0"/>
          <w:i w:val="0"/>
          <w:iCs w:val="0"/>
          <w:noProof/>
          <w:lang w:val="es-ES" w:eastAsia="en-US"/>
        </w:rPr>
      </w:pPr>
      <w:del w:id="373" w:author="Yair Benzaquen" w:date="2018-06-22T12:32:00Z">
        <w:r w:rsidDel="00141287">
          <w:rPr>
            <w:noProof/>
          </w:rPr>
          <w:delText>Organización y Plan de Trabajo</w:delText>
        </w:r>
        <w:r w:rsidDel="00141287">
          <w:rPr>
            <w:noProof/>
          </w:rPr>
          <w:tab/>
        </w:r>
        <w:r w:rsidR="00244D8E" w:rsidDel="00141287">
          <w:rPr>
            <w:noProof/>
          </w:rPr>
          <w:delText>36</w:delText>
        </w:r>
      </w:del>
    </w:p>
    <w:p w14:paraId="250902FD" w14:textId="77777777" w:rsidR="007352E0" w:rsidRPr="007352E0" w:rsidDel="00141287" w:rsidRDefault="007352E0">
      <w:pPr>
        <w:pStyle w:val="TOC3"/>
        <w:tabs>
          <w:tab w:val="right" w:leader="dot" w:pos="10433"/>
        </w:tabs>
        <w:rPr>
          <w:del w:id="374" w:author="Yair Benzaquen" w:date="2018-06-22T12:32:00Z"/>
          <w:rFonts w:eastAsiaTheme="minorEastAsia"/>
          <w:noProof/>
          <w:sz w:val="24"/>
          <w:szCs w:val="24"/>
          <w:lang w:val="es-ES" w:eastAsia="en-US"/>
        </w:rPr>
      </w:pPr>
      <w:del w:id="375" w:author="Yair Benzaquen" w:date="2018-06-22T12:32:00Z">
        <w:r w:rsidRPr="00994950" w:rsidDel="00141287">
          <w:rPr>
            <w:rFonts w:ascii="Arial Narrow" w:hAnsi="Arial Narrow"/>
            <w:noProof/>
          </w:rPr>
          <w:delText>Fases y Entregables</w:delText>
        </w:r>
        <w:r w:rsidDel="00141287">
          <w:rPr>
            <w:noProof/>
          </w:rPr>
          <w:tab/>
        </w:r>
        <w:r w:rsidR="00244D8E" w:rsidDel="00141287">
          <w:rPr>
            <w:noProof/>
          </w:rPr>
          <w:delText>36</w:delText>
        </w:r>
      </w:del>
    </w:p>
    <w:p w14:paraId="65C46565" w14:textId="77777777" w:rsidR="007352E0" w:rsidRPr="007352E0" w:rsidDel="00141287" w:rsidRDefault="007352E0">
      <w:pPr>
        <w:pStyle w:val="TOC3"/>
        <w:tabs>
          <w:tab w:val="right" w:leader="dot" w:pos="10433"/>
        </w:tabs>
        <w:rPr>
          <w:del w:id="376" w:author="Yair Benzaquen" w:date="2018-06-22T12:32:00Z"/>
          <w:rFonts w:eastAsiaTheme="minorEastAsia"/>
          <w:noProof/>
          <w:sz w:val="24"/>
          <w:szCs w:val="24"/>
          <w:lang w:val="es-ES" w:eastAsia="en-US"/>
        </w:rPr>
      </w:pPr>
      <w:del w:id="377" w:author="Yair Benzaquen" w:date="2018-06-22T12:32:00Z">
        <w:r w:rsidRPr="00994950" w:rsidDel="00141287">
          <w:rPr>
            <w:rFonts w:ascii="Arial Narrow" w:hAnsi="Arial Narrow"/>
            <w:noProof/>
          </w:rPr>
          <w:delText>Organización</w:delText>
        </w:r>
        <w:r w:rsidDel="00141287">
          <w:rPr>
            <w:noProof/>
          </w:rPr>
          <w:tab/>
        </w:r>
        <w:r w:rsidR="00244D8E" w:rsidDel="00141287">
          <w:rPr>
            <w:noProof/>
          </w:rPr>
          <w:delText>37</w:delText>
        </w:r>
      </w:del>
    </w:p>
    <w:p w14:paraId="3A72CA74" w14:textId="77777777" w:rsidR="007352E0" w:rsidRPr="007352E0" w:rsidDel="00141287" w:rsidRDefault="007352E0">
      <w:pPr>
        <w:pStyle w:val="TOC4"/>
        <w:tabs>
          <w:tab w:val="right" w:leader="dot" w:pos="10433"/>
        </w:tabs>
        <w:rPr>
          <w:del w:id="378" w:author="Yair Benzaquen" w:date="2018-06-22T12:32:00Z"/>
          <w:rFonts w:eastAsiaTheme="minorEastAsia"/>
          <w:noProof/>
          <w:sz w:val="24"/>
          <w:szCs w:val="24"/>
          <w:lang w:val="es-ES" w:eastAsia="en-US"/>
        </w:rPr>
      </w:pPr>
      <w:del w:id="379" w:author="Yair Benzaquen" w:date="2018-06-22T12:32:00Z">
        <w:r w:rsidDel="00141287">
          <w:rPr>
            <w:noProof/>
          </w:rPr>
          <w:delText>Comité de Proyecto</w:delText>
        </w:r>
        <w:r w:rsidDel="00141287">
          <w:rPr>
            <w:noProof/>
          </w:rPr>
          <w:tab/>
        </w:r>
        <w:r w:rsidR="00244D8E" w:rsidDel="00141287">
          <w:rPr>
            <w:noProof/>
          </w:rPr>
          <w:delText>37</w:delText>
        </w:r>
      </w:del>
    </w:p>
    <w:p w14:paraId="60CD9A28" w14:textId="77777777" w:rsidR="007352E0" w:rsidRPr="007352E0" w:rsidDel="00141287" w:rsidRDefault="007352E0">
      <w:pPr>
        <w:pStyle w:val="TOC4"/>
        <w:tabs>
          <w:tab w:val="right" w:leader="dot" w:pos="10433"/>
        </w:tabs>
        <w:rPr>
          <w:del w:id="380" w:author="Yair Benzaquen" w:date="2018-06-22T12:32:00Z"/>
          <w:rFonts w:eastAsiaTheme="minorEastAsia"/>
          <w:noProof/>
          <w:sz w:val="24"/>
          <w:szCs w:val="24"/>
          <w:lang w:val="es-ES" w:eastAsia="en-US"/>
        </w:rPr>
      </w:pPr>
      <w:del w:id="381" w:author="Yair Benzaquen" w:date="2018-06-22T12:32:00Z">
        <w:r w:rsidDel="00141287">
          <w:rPr>
            <w:noProof/>
          </w:rPr>
          <w:delText>Equipo de EVOL</w:delText>
        </w:r>
        <w:r w:rsidDel="00141287">
          <w:rPr>
            <w:noProof/>
          </w:rPr>
          <w:tab/>
        </w:r>
        <w:r w:rsidR="00244D8E" w:rsidDel="00141287">
          <w:rPr>
            <w:noProof/>
          </w:rPr>
          <w:delText>38</w:delText>
        </w:r>
      </w:del>
    </w:p>
    <w:p w14:paraId="4A9FDE73" w14:textId="77777777" w:rsidR="007352E0" w:rsidRPr="007352E0" w:rsidDel="00141287" w:rsidRDefault="007352E0">
      <w:pPr>
        <w:pStyle w:val="TOC4"/>
        <w:tabs>
          <w:tab w:val="right" w:leader="dot" w:pos="10433"/>
        </w:tabs>
        <w:rPr>
          <w:del w:id="382" w:author="Yair Benzaquen" w:date="2018-06-22T12:32:00Z"/>
          <w:rFonts w:eastAsiaTheme="minorEastAsia"/>
          <w:noProof/>
          <w:sz w:val="24"/>
          <w:szCs w:val="24"/>
          <w:lang w:val="es-ES" w:eastAsia="en-US"/>
        </w:rPr>
      </w:pPr>
      <w:del w:id="383" w:author="Yair Benzaquen" w:date="2018-06-22T12:32:00Z">
        <w:r w:rsidDel="00141287">
          <w:rPr>
            <w:noProof/>
          </w:rPr>
          <w:delText>Equipo de Proyecto de AFP PRIMA Y AFP INTEGRA</w:delText>
        </w:r>
        <w:r w:rsidDel="00141287">
          <w:rPr>
            <w:noProof/>
          </w:rPr>
          <w:tab/>
        </w:r>
        <w:r w:rsidR="00244D8E" w:rsidDel="00141287">
          <w:rPr>
            <w:noProof/>
          </w:rPr>
          <w:delText>39</w:delText>
        </w:r>
      </w:del>
    </w:p>
    <w:p w14:paraId="7225CD86" w14:textId="77777777" w:rsidR="007352E0" w:rsidRPr="007352E0" w:rsidDel="00141287" w:rsidRDefault="007352E0">
      <w:pPr>
        <w:pStyle w:val="TOC3"/>
        <w:tabs>
          <w:tab w:val="right" w:leader="dot" w:pos="10433"/>
        </w:tabs>
        <w:rPr>
          <w:del w:id="384" w:author="Yair Benzaquen" w:date="2018-06-22T12:32:00Z"/>
          <w:rFonts w:eastAsiaTheme="minorEastAsia"/>
          <w:noProof/>
          <w:sz w:val="24"/>
          <w:szCs w:val="24"/>
          <w:lang w:val="es-ES" w:eastAsia="en-US"/>
        </w:rPr>
      </w:pPr>
      <w:del w:id="385" w:author="Yair Benzaquen" w:date="2018-06-22T12:32:00Z">
        <w:r w:rsidRPr="00994950" w:rsidDel="00141287">
          <w:rPr>
            <w:rFonts w:ascii="Arial Narrow" w:hAnsi="Arial Narrow"/>
            <w:noProof/>
          </w:rPr>
          <w:delText>Plan de Trabajo</w:delText>
        </w:r>
        <w:r w:rsidDel="00141287">
          <w:rPr>
            <w:noProof/>
          </w:rPr>
          <w:tab/>
        </w:r>
        <w:r w:rsidR="00244D8E" w:rsidDel="00141287">
          <w:rPr>
            <w:noProof/>
          </w:rPr>
          <w:delText>41</w:delText>
        </w:r>
      </w:del>
    </w:p>
    <w:p w14:paraId="2F4A6F2A" w14:textId="77777777" w:rsidR="007352E0" w:rsidRPr="007352E0" w:rsidDel="00141287" w:rsidRDefault="007352E0">
      <w:pPr>
        <w:pStyle w:val="TOC3"/>
        <w:tabs>
          <w:tab w:val="right" w:leader="dot" w:pos="10433"/>
        </w:tabs>
        <w:rPr>
          <w:del w:id="386" w:author="Yair Benzaquen" w:date="2018-06-22T12:32:00Z"/>
          <w:rFonts w:eastAsiaTheme="minorEastAsia"/>
          <w:noProof/>
          <w:sz w:val="24"/>
          <w:szCs w:val="24"/>
          <w:lang w:val="es-ES" w:eastAsia="en-US"/>
        </w:rPr>
      </w:pPr>
      <w:del w:id="387" w:author="Yair Benzaquen" w:date="2018-06-22T12:32:00Z">
        <w:r w:rsidRPr="00994950" w:rsidDel="00141287">
          <w:rPr>
            <w:rFonts w:ascii="Arial Narrow" w:hAnsi="Arial Narrow"/>
            <w:noProof/>
          </w:rPr>
          <w:delText>Calendario de Recursos</w:delText>
        </w:r>
        <w:r w:rsidDel="00141287">
          <w:rPr>
            <w:noProof/>
          </w:rPr>
          <w:tab/>
        </w:r>
        <w:r w:rsidR="00244D8E" w:rsidDel="00141287">
          <w:rPr>
            <w:noProof/>
          </w:rPr>
          <w:delText>42</w:delText>
        </w:r>
      </w:del>
    </w:p>
    <w:p w14:paraId="55975DDF" w14:textId="77777777" w:rsidR="007352E0" w:rsidRPr="007352E0" w:rsidDel="00141287" w:rsidRDefault="007352E0">
      <w:pPr>
        <w:pStyle w:val="TOC1"/>
        <w:rPr>
          <w:del w:id="388" w:author="Yair Benzaquen" w:date="2018-06-22T12:32:00Z"/>
          <w:rFonts w:eastAsiaTheme="minorEastAsia"/>
          <w:b w:val="0"/>
          <w:bCs w:val="0"/>
          <w:i w:val="0"/>
          <w:iCs w:val="0"/>
          <w:noProof/>
          <w:lang w:val="es-ES" w:eastAsia="en-US"/>
        </w:rPr>
      </w:pPr>
      <w:del w:id="389" w:author="Yair Benzaquen" w:date="2018-06-22T12:32:00Z">
        <w:r w:rsidDel="00141287">
          <w:rPr>
            <w:noProof/>
          </w:rPr>
          <w:delText>Metodología de Implementación</w:delText>
        </w:r>
        <w:r w:rsidDel="00141287">
          <w:rPr>
            <w:noProof/>
          </w:rPr>
          <w:tab/>
        </w:r>
        <w:r w:rsidR="00244D8E" w:rsidDel="00141287">
          <w:rPr>
            <w:noProof/>
          </w:rPr>
          <w:delText>42</w:delText>
        </w:r>
      </w:del>
    </w:p>
    <w:p w14:paraId="2AF91605" w14:textId="77777777" w:rsidR="007352E0" w:rsidRPr="007352E0" w:rsidDel="00141287" w:rsidRDefault="007352E0">
      <w:pPr>
        <w:pStyle w:val="TOC3"/>
        <w:tabs>
          <w:tab w:val="right" w:leader="dot" w:pos="10433"/>
        </w:tabs>
        <w:rPr>
          <w:del w:id="390" w:author="Yair Benzaquen" w:date="2018-06-22T12:32:00Z"/>
          <w:rFonts w:eastAsiaTheme="minorEastAsia"/>
          <w:noProof/>
          <w:sz w:val="24"/>
          <w:szCs w:val="24"/>
          <w:lang w:val="es-ES" w:eastAsia="en-US"/>
        </w:rPr>
      </w:pPr>
      <w:del w:id="391" w:author="Yair Benzaquen" w:date="2018-06-22T12:32:00Z">
        <w:r w:rsidRPr="00994950" w:rsidDel="00141287">
          <w:rPr>
            <w:rFonts w:ascii="Arial Narrow" w:hAnsi="Arial Narrow"/>
            <w:noProof/>
          </w:rPr>
          <w:delText>Proyectos Agiles</w:delText>
        </w:r>
        <w:r w:rsidDel="00141287">
          <w:rPr>
            <w:noProof/>
          </w:rPr>
          <w:tab/>
        </w:r>
        <w:r w:rsidR="00244D8E" w:rsidDel="00141287">
          <w:rPr>
            <w:noProof/>
          </w:rPr>
          <w:delText>42</w:delText>
        </w:r>
      </w:del>
    </w:p>
    <w:p w14:paraId="30CE87C6" w14:textId="77777777" w:rsidR="007352E0" w:rsidRPr="007352E0" w:rsidDel="00141287" w:rsidRDefault="007352E0">
      <w:pPr>
        <w:pStyle w:val="TOC4"/>
        <w:tabs>
          <w:tab w:val="right" w:leader="dot" w:pos="10433"/>
        </w:tabs>
        <w:rPr>
          <w:del w:id="392" w:author="Yair Benzaquen" w:date="2018-06-22T12:32:00Z"/>
          <w:rFonts w:eastAsiaTheme="minorEastAsia"/>
          <w:noProof/>
          <w:sz w:val="24"/>
          <w:szCs w:val="24"/>
          <w:lang w:val="es-ES" w:eastAsia="en-US"/>
        </w:rPr>
      </w:pPr>
      <w:del w:id="393" w:author="Yair Benzaquen" w:date="2018-06-22T12:32:00Z">
        <w:r w:rsidDel="00141287">
          <w:rPr>
            <w:noProof/>
          </w:rPr>
          <w:delText>¿Qué es SCRUM?</w:delText>
        </w:r>
        <w:r w:rsidDel="00141287">
          <w:rPr>
            <w:noProof/>
          </w:rPr>
          <w:tab/>
        </w:r>
        <w:r w:rsidR="00244D8E" w:rsidDel="00141287">
          <w:rPr>
            <w:noProof/>
          </w:rPr>
          <w:delText>42</w:delText>
        </w:r>
      </w:del>
    </w:p>
    <w:p w14:paraId="7E3B751E" w14:textId="77777777" w:rsidR="007352E0" w:rsidRPr="007352E0" w:rsidDel="00141287" w:rsidRDefault="007352E0">
      <w:pPr>
        <w:pStyle w:val="TOC3"/>
        <w:tabs>
          <w:tab w:val="right" w:leader="dot" w:pos="10433"/>
        </w:tabs>
        <w:rPr>
          <w:del w:id="394" w:author="Yair Benzaquen" w:date="2018-06-22T12:32:00Z"/>
          <w:rFonts w:eastAsiaTheme="minorEastAsia"/>
          <w:noProof/>
          <w:sz w:val="24"/>
          <w:szCs w:val="24"/>
          <w:lang w:val="es-ES" w:eastAsia="en-US"/>
        </w:rPr>
      </w:pPr>
      <w:del w:id="395" w:author="Yair Benzaquen" w:date="2018-06-22T12:32:00Z">
        <w:r w:rsidRPr="00994950" w:rsidDel="00141287">
          <w:rPr>
            <w:rFonts w:ascii="Arial Narrow" w:hAnsi="Arial Narrow"/>
            <w:noProof/>
          </w:rPr>
          <w:delText>El Proceso</w:delText>
        </w:r>
        <w:r w:rsidDel="00141287">
          <w:rPr>
            <w:noProof/>
          </w:rPr>
          <w:tab/>
        </w:r>
        <w:r w:rsidR="00244D8E" w:rsidDel="00141287">
          <w:rPr>
            <w:noProof/>
          </w:rPr>
          <w:delText>43</w:delText>
        </w:r>
      </w:del>
    </w:p>
    <w:p w14:paraId="4A08F6F6" w14:textId="77777777" w:rsidR="007352E0" w:rsidRPr="007352E0" w:rsidDel="00141287" w:rsidRDefault="007352E0">
      <w:pPr>
        <w:pStyle w:val="TOC4"/>
        <w:tabs>
          <w:tab w:val="right" w:leader="dot" w:pos="10433"/>
        </w:tabs>
        <w:rPr>
          <w:del w:id="396" w:author="Yair Benzaquen" w:date="2018-06-22T12:32:00Z"/>
          <w:rFonts w:eastAsiaTheme="minorEastAsia"/>
          <w:noProof/>
          <w:sz w:val="24"/>
          <w:szCs w:val="24"/>
          <w:lang w:val="es-ES" w:eastAsia="en-US"/>
        </w:rPr>
      </w:pPr>
      <w:del w:id="397" w:author="Yair Benzaquen" w:date="2018-06-22T12:32:00Z">
        <w:r w:rsidDel="00141287">
          <w:rPr>
            <w:noProof/>
          </w:rPr>
          <w:delText>Planificación de la Iteración</w:delText>
        </w:r>
        <w:r w:rsidDel="00141287">
          <w:rPr>
            <w:noProof/>
          </w:rPr>
          <w:tab/>
        </w:r>
        <w:r w:rsidR="00244D8E" w:rsidDel="00141287">
          <w:rPr>
            <w:noProof/>
          </w:rPr>
          <w:delText>44</w:delText>
        </w:r>
      </w:del>
    </w:p>
    <w:p w14:paraId="54F706F8" w14:textId="77777777" w:rsidR="007352E0" w:rsidRPr="007352E0" w:rsidDel="00141287" w:rsidRDefault="007352E0">
      <w:pPr>
        <w:pStyle w:val="TOC4"/>
        <w:tabs>
          <w:tab w:val="right" w:leader="dot" w:pos="10433"/>
        </w:tabs>
        <w:rPr>
          <w:del w:id="398" w:author="Yair Benzaquen" w:date="2018-06-22T12:32:00Z"/>
          <w:rFonts w:eastAsiaTheme="minorEastAsia"/>
          <w:noProof/>
          <w:sz w:val="24"/>
          <w:szCs w:val="24"/>
          <w:lang w:val="es-ES" w:eastAsia="en-US"/>
        </w:rPr>
      </w:pPr>
      <w:del w:id="399" w:author="Yair Benzaquen" w:date="2018-06-22T12:32:00Z">
        <w:r w:rsidDel="00141287">
          <w:rPr>
            <w:noProof/>
          </w:rPr>
          <w:delText>Ejecución de la Iteración</w:delText>
        </w:r>
        <w:r w:rsidDel="00141287">
          <w:rPr>
            <w:noProof/>
          </w:rPr>
          <w:tab/>
        </w:r>
        <w:r w:rsidR="00244D8E" w:rsidDel="00141287">
          <w:rPr>
            <w:noProof/>
          </w:rPr>
          <w:delText>44</w:delText>
        </w:r>
      </w:del>
    </w:p>
    <w:p w14:paraId="23D33C80" w14:textId="77777777" w:rsidR="007352E0" w:rsidRPr="007352E0" w:rsidDel="00141287" w:rsidRDefault="007352E0">
      <w:pPr>
        <w:pStyle w:val="TOC4"/>
        <w:tabs>
          <w:tab w:val="right" w:leader="dot" w:pos="10433"/>
        </w:tabs>
        <w:rPr>
          <w:del w:id="400" w:author="Yair Benzaquen" w:date="2018-06-22T12:32:00Z"/>
          <w:rFonts w:eastAsiaTheme="minorEastAsia"/>
          <w:noProof/>
          <w:sz w:val="24"/>
          <w:szCs w:val="24"/>
          <w:lang w:val="es-ES" w:eastAsia="en-US"/>
        </w:rPr>
      </w:pPr>
      <w:del w:id="401" w:author="Yair Benzaquen" w:date="2018-06-22T12:32:00Z">
        <w:r w:rsidDel="00141287">
          <w:rPr>
            <w:noProof/>
          </w:rPr>
          <w:delText>Inspección y Adaptación</w:delText>
        </w:r>
        <w:r w:rsidDel="00141287">
          <w:rPr>
            <w:noProof/>
          </w:rPr>
          <w:tab/>
        </w:r>
        <w:r w:rsidR="00244D8E" w:rsidDel="00141287">
          <w:rPr>
            <w:noProof/>
          </w:rPr>
          <w:delText>45</w:delText>
        </w:r>
      </w:del>
    </w:p>
    <w:p w14:paraId="79C4BD42" w14:textId="77777777" w:rsidR="007352E0" w:rsidRPr="007352E0" w:rsidDel="00141287" w:rsidRDefault="007352E0">
      <w:pPr>
        <w:pStyle w:val="TOC3"/>
        <w:tabs>
          <w:tab w:val="right" w:leader="dot" w:pos="10433"/>
        </w:tabs>
        <w:rPr>
          <w:del w:id="402" w:author="Yair Benzaquen" w:date="2018-06-22T12:32:00Z"/>
          <w:rFonts w:eastAsiaTheme="minorEastAsia"/>
          <w:noProof/>
          <w:sz w:val="24"/>
          <w:szCs w:val="24"/>
          <w:lang w:val="es-ES" w:eastAsia="en-US"/>
        </w:rPr>
      </w:pPr>
      <w:del w:id="403" w:author="Yair Benzaquen" w:date="2018-06-22T12:32:00Z">
        <w:r w:rsidRPr="00994950" w:rsidDel="00141287">
          <w:rPr>
            <w:rFonts w:ascii="Arial Narrow" w:hAnsi="Arial Narrow"/>
            <w:noProof/>
          </w:rPr>
          <w:delText>Administración del riesgo y problemas</w:delText>
        </w:r>
        <w:r w:rsidDel="00141287">
          <w:rPr>
            <w:noProof/>
          </w:rPr>
          <w:tab/>
        </w:r>
        <w:r w:rsidR="00244D8E" w:rsidDel="00141287">
          <w:rPr>
            <w:noProof/>
          </w:rPr>
          <w:delText>45</w:delText>
        </w:r>
      </w:del>
    </w:p>
    <w:p w14:paraId="0B9D871D" w14:textId="77777777" w:rsidR="007352E0" w:rsidRPr="007352E0" w:rsidDel="00141287" w:rsidRDefault="007352E0">
      <w:pPr>
        <w:pStyle w:val="TOC4"/>
        <w:tabs>
          <w:tab w:val="right" w:leader="dot" w:pos="10433"/>
        </w:tabs>
        <w:rPr>
          <w:del w:id="404" w:author="Yair Benzaquen" w:date="2018-06-22T12:32:00Z"/>
          <w:rFonts w:eastAsiaTheme="minorEastAsia"/>
          <w:noProof/>
          <w:sz w:val="24"/>
          <w:szCs w:val="24"/>
          <w:lang w:val="es-ES" w:eastAsia="en-US"/>
        </w:rPr>
      </w:pPr>
      <w:del w:id="405" w:author="Yair Benzaquen" w:date="2018-06-22T12:32:00Z">
        <w:r w:rsidDel="00141287">
          <w:rPr>
            <w:noProof/>
          </w:rPr>
          <w:delText>Administración del riesgo</w:delText>
        </w:r>
        <w:r w:rsidDel="00141287">
          <w:rPr>
            <w:noProof/>
          </w:rPr>
          <w:tab/>
        </w:r>
        <w:r w:rsidR="00244D8E" w:rsidDel="00141287">
          <w:rPr>
            <w:noProof/>
          </w:rPr>
          <w:delText>45</w:delText>
        </w:r>
      </w:del>
    </w:p>
    <w:p w14:paraId="35551A02" w14:textId="77777777" w:rsidR="007352E0" w:rsidRPr="007352E0" w:rsidDel="00141287" w:rsidRDefault="007352E0">
      <w:pPr>
        <w:pStyle w:val="TOC4"/>
        <w:tabs>
          <w:tab w:val="right" w:leader="dot" w:pos="10433"/>
        </w:tabs>
        <w:rPr>
          <w:del w:id="406" w:author="Yair Benzaquen" w:date="2018-06-22T12:32:00Z"/>
          <w:rFonts w:eastAsiaTheme="minorEastAsia"/>
          <w:noProof/>
          <w:sz w:val="24"/>
          <w:szCs w:val="24"/>
          <w:lang w:val="es-ES" w:eastAsia="en-US"/>
        </w:rPr>
      </w:pPr>
      <w:del w:id="407" w:author="Yair Benzaquen" w:date="2018-06-22T12:32:00Z">
        <w:r w:rsidDel="00141287">
          <w:rPr>
            <w:noProof/>
          </w:rPr>
          <w:delText>Administración de problemas</w:delText>
        </w:r>
        <w:r w:rsidDel="00141287">
          <w:rPr>
            <w:noProof/>
          </w:rPr>
          <w:tab/>
        </w:r>
        <w:r w:rsidR="00244D8E" w:rsidDel="00141287">
          <w:rPr>
            <w:noProof/>
          </w:rPr>
          <w:delText>45</w:delText>
        </w:r>
      </w:del>
    </w:p>
    <w:p w14:paraId="1CD39A97" w14:textId="77777777" w:rsidR="007352E0" w:rsidRPr="007352E0" w:rsidDel="00141287" w:rsidRDefault="007352E0">
      <w:pPr>
        <w:pStyle w:val="TOC3"/>
        <w:tabs>
          <w:tab w:val="right" w:leader="dot" w:pos="10433"/>
        </w:tabs>
        <w:rPr>
          <w:del w:id="408" w:author="Yair Benzaquen" w:date="2018-06-22T12:32:00Z"/>
          <w:rFonts w:eastAsiaTheme="minorEastAsia"/>
          <w:noProof/>
          <w:sz w:val="24"/>
          <w:szCs w:val="24"/>
          <w:lang w:val="es-ES" w:eastAsia="en-US"/>
        </w:rPr>
      </w:pPr>
      <w:del w:id="409" w:author="Yair Benzaquen" w:date="2018-06-22T12:32:00Z">
        <w:r w:rsidRPr="00994950" w:rsidDel="00141287">
          <w:rPr>
            <w:rFonts w:ascii="Arial Narrow" w:hAnsi="Arial Narrow"/>
            <w:noProof/>
          </w:rPr>
          <w:delText>Capacitación</w:delText>
        </w:r>
        <w:r w:rsidDel="00141287">
          <w:rPr>
            <w:noProof/>
          </w:rPr>
          <w:tab/>
        </w:r>
        <w:r w:rsidR="00244D8E" w:rsidDel="00141287">
          <w:rPr>
            <w:noProof/>
          </w:rPr>
          <w:delText>46</w:delText>
        </w:r>
      </w:del>
    </w:p>
    <w:p w14:paraId="7CDE60DA" w14:textId="77777777" w:rsidR="007352E0" w:rsidRPr="007352E0" w:rsidDel="00141287" w:rsidRDefault="007352E0">
      <w:pPr>
        <w:pStyle w:val="TOC1"/>
        <w:rPr>
          <w:del w:id="410" w:author="Yair Benzaquen" w:date="2018-06-22T12:32:00Z"/>
          <w:rFonts w:eastAsiaTheme="minorEastAsia"/>
          <w:b w:val="0"/>
          <w:bCs w:val="0"/>
          <w:i w:val="0"/>
          <w:iCs w:val="0"/>
          <w:noProof/>
          <w:lang w:val="es-ES" w:eastAsia="en-US"/>
        </w:rPr>
      </w:pPr>
      <w:del w:id="411" w:author="Yair Benzaquen" w:date="2018-06-22T12:32:00Z">
        <w:r w:rsidDel="00141287">
          <w:rPr>
            <w:noProof/>
          </w:rPr>
          <w:delText>Inversión</w:delText>
        </w:r>
        <w:r w:rsidDel="00141287">
          <w:rPr>
            <w:noProof/>
          </w:rPr>
          <w:tab/>
        </w:r>
        <w:r w:rsidR="00244D8E" w:rsidDel="00141287">
          <w:rPr>
            <w:noProof/>
          </w:rPr>
          <w:delText>47</w:delText>
        </w:r>
      </w:del>
    </w:p>
    <w:p w14:paraId="7A368EC4" w14:textId="77777777" w:rsidR="007352E0" w:rsidRPr="007352E0" w:rsidDel="00141287" w:rsidRDefault="007352E0">
      <w:pPr>
        <w:pStyle w:val="TOC3"/>
        <w:tabs>
          <w:tab w:val="right" w:leader="dot" w:pos="10433"/>
        </w:tabs>
        <w:rPr>
          <w:del w:id="412" w:author="Yair Benzaquen" w:date="2018-06-22T12:32:00Z"/>
          <w:rFonts w:eastAsiaTheme="minorEastAsia"/>
          <w:noProof/>
          <w:sz w:val="24"/>
          <w:szCs w:val="24"/>
          <w:lang w:val="es-ES" w:eastAsia="en-US"/>
        </w:rPr>
      </w:pPr>
      <w:del w:id="413" w:author="Yair Benzaquen" w:date="2018-06-22T12:32:00Z">
        <w:r w:rsidRPr="00994950" w:rsidDel="00141287">
          <w:rPr>
            <w:rFonts w:ascii="Arial Narrow" w:hAnsi="Arial Narrow"/>
            <w:noProof/>
          </w:rPr>
          <w:delText>Inversión de Servicios</w:delText>
        </w:r>
        <w:r w:rsidDel="00141287">
          <w:rPr>
            <w:noProof/>
          </w:rPr>
          <w:tab/>
        </w:r>
        <w:r w:rsidR="00244D8E" w:rsidDel="00141287">
          <w:rPr>
            <w:noProof/>
          </w:rPr>
          <w:delText>47</w:delText>
        </w:r>
      </w:del>
    </w:p>
    <w:p w14:paraId="61F102C2" w14:textId="77777777" w:rsidR="00AE4AFA" w:rsidRPr="00705526" w:rsidRDefault="00B4098F" w:rsidP="00B4098F">
      <w:pPr>
        <w:rPr>
          <w:rFonts w:ascii="Arial Narrow" w:hAnsi="Arial Narrow"/>
          <w:sz w:val="10"/>
        </w:rPr>
      </w:pPr>
      <w:r>
        <w:rPr>
          <w:rFonts w:ascii="Arial Narrow" w:hAnsi="Arial Narrow" w:cs="Arial"/>
          <w:b/>
          <w:bCs/>
          <w:i/>
          <w:iCs/>
          <w:szCs w:val="28"/>
        </w:rPr>
        <w:fldChar w:fldCharType="end"/>
      </w:r>
    </w:p>
    <w:p w14:paraId="06FEACDB" w14:textId="14E710CC" w:rsidR="00597F3C" w:rsidRDefault="00597F3C">
      <w:pPr>
        <w:rPr>
          <w:sz w:val="60"/>
          <w:szCs w:val="60"/>
        </w:rPr>
      </w:pPr>
      <w:r>
        <w:br w:type="page"/>
      </w:r>
    </w:p>
    <w:p w14:paraId="733A14D0" w14:textId="77777777" w:rsidR="00AE4AFA" w:rsidRPr="007372D8" w:rsidRDefault="00AB3293" w:rsidP="00841933">
      <w:pPr>
        <w:pStyle w:val="Heading1"/>
      </w:pPr>
      <w:bookmarkStart w:id="414" w:name="_Toc518330254"/>
      <w:r w:rsidRPr="001C0649">
        <w:lastRenderedPageBreak/>
        <w:t>Introducción</w:t>
      </w:r>
      <w:bookmarkEnd w:id="414"/>
    </w:p>
    <w:p w14:paraId="163D65CD" w14:textId="77777777" w:rsidR="00AE4AFA" w:rsidRPr="00CD61F3" w:rsidRDefault="009B22D3">
      <w:pPr>
        <w:pStyle w:val="HeadingBar"/>
        <w:rPr>
          <w:rFonts w:ascii="Arial Narrow" w:hAnsi="Arial Narrow"/>
          <w:color w:val="auto"/>
          <w:lang w:val="es-AR"/>
        </w:rPr>
      </w:pPr>
      <w:bookmarkStart w:id="415" w:name="OLE_LINK3"/>
      <w:bookmarkStart w:id="416" w:name="OLE_LINK4"/>
      <w:r w:rsidRPr="00CD61F3">
        <w:rPr>
          <w:rFonts w:ascii="Arial Narrow" w:hAnsi="Arial Narrow"/>
          <w:lang w:val="es-AR"/>
        </w:rPr>
        <w:tab/>
      </w:r>
    </w:p>
    <w:p w14:paraId="4C77353A" w14:textId="77777777" w:rsidR="00AE4AFA" w:rsidRPr="00B22C03" w:rsidRDefault="009B22D3" w:rsidP="00B329A1">
      <w:pPr>
        <w:pStyle w:val="EstiloTtulo3BookAntiqua"/>
      </w:pPr>
      <w:bookmarkStart w:id="417" w:name="_Toc292707369"/>
      <w:bookmarkStart w:id="418" w:name="_Toc518330255"/>
      <w:r w:rsidRPr="00B22C03">
        <w:t>Background</w:t>
      </w:r>
      <w:bookmarkEnd w:id="417"/>
      <w:bookmarkEnd w:id="418"/>
    </w:p>
    <w:p w14:paraId="1441BE0D" w14:textId="77777777" w:rsidR="00AB3293" w:rsidRDefault="00AB3293" w:rsidP="00AB3293">
      <w:pPr>
        <w:pStyle w:val="BodyText"/>
        <w:jc w:val="both"/>
        <w:rPr>
          <w:rFonts w:ascii="Arial Narrow" w:hAnsi="Arial Narrow"/>
          <w:lang w:val="es-AR"/>
        </w:rPr>
      </w:pPr>
    </w:p>
    <w:p w14:paraId="3924B33E" w14:textId="77777777" w:rsidR="00AB3293" w:rsidRDefault="00AB3293" w:rsidP="00AB3293">
      <w:pPr>
        <w:pStyle w:val="BodyText"/>
        <w:jc w:val="both"/>
        <w:rPr>
          <w:rFonts w:ascii="Arial Narrow" w:hAnsi="Arial Narrow"/>
          <w:lang w:val="es-AR"/>
        </w:rPr>
      </w:pPr>
    </w:p>
    <w:p w14:paraId="4FFD260B" w14:textId="15853460" w:rsidR="00301E90" w:rsidRDefault="00301E90" w:rsidP="00AB3293">
      <w:pPr>
        <w:pStyle w:val="BodyText"/>
        <w:jc w:val="both"/>
        <w:rPr>
          <w:rFonts w:ascii="Arial Narrow" w:hAnsi="Arial Narrow"/>
          <w:lang w:val="es-AR"/>
        </w:rPr>
      </w:pPr>
      <w:r>
        <w:rPr>
          <w:rFonts w:ascii="Arial Narrow" w:hAnsi="Arial Narrow"/>
          <w:lang w:val="es-AR"/>
        </w:rPr>
        <w:t xml:space="preserve">AFP PRIMA y AFP INTEGRA se encuentran en un proceso de transformación, </w:t>
      </w:r>
      <w:r w:rsidR="0043526D">
        <w:rPr>
          <w:rFonts w:ascii="Arial Narrow" w:hAnsi="Arial Narrow"/>
          <w:lang w:val="es-AR"/>
        </w:rPr>
        <w:t>con el objetivo final de</w:t>
      </w:r>
      <w:r w:rsidR="00996753">
        <w:rPr>
          <w:rFonts w:ascii="Arial Narrow" w:hAnsi="Arial Narrow"/>
          <w:lang w:val="es-AR"/>
        </w:rPr>
        <w:t xml:space="preserve"> </w:t>
      </w:r>
      <w:r>
        <w:rPr>
          <w:rFonts w:ascii="Arial Narrow" w:hAnsi="Arial Narrow"/>
          <w:lang w:val="es-AR"/>
        </w:rPr>
        <w:t>darle valor al negocio y hacer más eficientes sus procesos</w:t>
      </w:r>
      <w:r w:rsidR="004858F1">
        <w:rPr>
          <w:rFonts w:ascii="Arial Narrow" w:hAnsi="Arial Narrow"/>
          <w:lang w:val="es-AR"/>
        </w:rPr>
        <w:t>.</w:t>
      </w:r>
    </w:p>
    <w:p w14:paraId="43481892" w14:textId="12255F68" w:rsidR="003F5807" w:rsidRDefault="0043526D" w:rsidP="003F5807">
      <w:pPr>
        <w:pStyle w:val="BodyText"/>
        <w:jc w:val="both"/>
        <w:rPr>
          <w:rFonts w:ascii="Arial Narrow" w:hAnsi="Arial Narrow"/>
          <w:lang w:val="es-AR"/>
        </w:rPr>
      </w:pPr>
      <w:r>
        <w:rPr>
          <w:rFonts w:ascii="Arial Narrow" w:hAnsi="Arial Narrow"/>
          <w:lang w:val="es-AR"/>
        </w:rPr>
        <w:t>Ambas empresas afrontan la problemática de contar con una plataforma y aplicaciones ya obsoletas, las cuales genera</w:t>
      </w:r>
      <w:r w:rsidR="00481F57">
        <w:rPr>
          <w:rFonts w:ascii="Arial Narrow" w:hAnsi="Arial Narrow"/>
          <w:lang w:val="es-AR"/>
        </w:rPr>
        <w:t>n altos costos de mantenimiento, poca flexibilidad al negocio y alto riesgo.</w:t>
      </w:r>
      <w:r w:rsidR="003F5807">
        <w:rPr>
          <w:rFonts w:ascii="Arial Narrow" w:hAnsi="Arial Narrow"/>
          <w:lang w:val="es-AR"/>
        </w:rPr>
        <w:t xml:space="preserve"> Ante esta situación, ambas empresas han decidido evaluar un cambio de negocio y tecnológico.</w:t>
      </w:r>
    </w:p>
    <w:p w14:paraId="227AE3A9" w14:textId="5DDA68BF" w:rsidR="00996753" w:rsidRDefault="002C7221" w:rsidP="00AB3293">
      <w:pPr>
        <w:pStyle w:val="BodyText"/>
        <w:jc w:val="both"/>
        <w:rPr>
          <w:rFonts w:ascii="Arial Narrow" w:hAnsi="Arial Narrow"/>
          <w:lang w:val="es-AR"/>
        </w:rPr>
      </w:pPr>
      <w:r>
        <w:rPr>
          <w:rFonts w:ascii="Arial Narrow" w:hAnsi="Arial Narrow"/>
          <w:lang w:val="es-AR"/>
        </w:rPr>
        <w:t>El cambio planteado está alineado a la estrategia de ambas empresas para mejorar la experiencia del cliente interno y externo</w:t>
      </w:r>
      <w:r w:rsidR="002347E2">
        <w:rPr>
          <w:rFonts w:ascii="Arial Narrow" w:hAnsi="Arial Narrow"/>
          <w:lang w:val="es-AR"/>
        </w:rPr>
        <w:t>.</w:t>
      </w:r>
      <w:r>
        <w:rPr>
          <w:rFonts w:ascii="Arial Narrow" w:hAnsi="Arial Narrow"/>
          <w:lang w:val="es-AR"/>
        </w:rPr>
        <w:t xml:space="preserve"> </w:t>
      </w:r>
    </w:p>
    <w:p w14:paraId="5F7C7E05" w14:textId="521D3B52" w:rsidR="00996753" w:rsidRDefault="00895DCF" w:rsidP="00AB3293">
      <w:pPr>
        <w:pStyle w:val="BodyText"/>
        <w:jc w:val="both"/>
        <w:rPr>
          <w:rFonts w:ascii="Arial Narrow" w:hAnsi="Arial Narrow"/>
          <w:lang w:val="es-AR"/>
        </w:rPr>
      </w:pPr>
      <w:r>
        <w:rPr>
          <w:rFonts w:ascii="Arial Narrow" w:hAnsi="Arial Narrow"/>
          <w:lang w:val="es-AR"/>
        </w:rPr>
        <w:t>Entre los desafí</w:t>
      </w:r>
      <w:r w:rsidR="00996753">
        <w:rPr>
          <w:rFonts w:ascii="Arial Narrow" w:hAnsi="Arial Narrow"/>
          <w:lang w:val="es-AR"/>
        </w:rPr>
        <w:t>os comunes encontramos:</w:t>
      </w:r>
    </w:p>
    <w:p w14:paraId="45FB656D"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Reducción del riesgo operativo por obsolescencia tecnológica</w:t>
      </w:r>
    </w:p>
    <w:p w14:paraId="586ED7BE"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Reducción del riesgo operativo automatizando procesos manuales</w:t>
      </w:r>
    </w:p>
    <w:p w14:paraId="2F57895D"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Dismunición de costos de mantenimiento</w:t>
      </w:r>
    </w:p>
    <w:p w14:paraId="4C3D797E"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Mejoras en el time-to-market para implementación de cambios regulatorios</w:t>
      </w:r>
    </w:p>
    <w:p w14:paraId="6D6AC644"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Aprovechar sinergias por centralización de procesos</w:t>
      </w:r>
    </w:p>
    <w:p w14:paraId="34450355"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Incremento en la calidad y servicio al cliente interno y externo</w:t>
      </w:r>
    </w:p>
    <w:p w14:paraId="569DAB9E" w14:textId="77777777" w:rsidR="00996753" w:rsidRDefault="00996753" w:rsidP="00996753">
      <w:pPr>
        <w:pStyle w:val="BodyText"/>
        <w:numPr>
          <w:ilvl w:val="0"/>
          <w:numId w:val="28"/>
        </w:numPr>
        <w:jc w:val="both"/>
        <w:rPr>
          <w:rFonts w:ascii="Arial Narrow" w:hAnsi="Arial Narrow"/>
          <w:lang w:val="es-AR"/>
        </w:rPr>
      </w:pPr>
      <w:r>
        <w:rPr>
          <w:rFonts w:ascii="Arial Narrow" w:hAnsi="Arial Narrow"/>
          <w:lang w:val="es-AR"/>
        </w:rPr>
        <w:t>Foco en productividad</w:t>
      </w:r>
    </w:p>
    <w:p w14:paraId="79CDC122" w14:textId="77777777" w:rsidR="00996753" w:rsidRDefault="00996753" w:rsidP="00AB3293">
      <w:pPr>
        <w:pStyle w:val="BodyText"/>
        <w:jc w:val="both"/>
        <w:rPr>
          <w:rFonts w:ascii="Arial Narrow" w:hAnsi="Arial Narrow"/>
          <w:lang w:val="es-AR"/>
        </w:rPr>
      </w:pPr>
    </w:p>
    <w:bookmarkEnd w:id="415"/>
    <w:bookmarkEnd w:id="416"/>
    <w:p w14:paraId="65773567" w14:textId="770B2319" w:rsidR="00C60C14" w:rsidRPr="00947F56" w:rsidRDefault="00996753" w:rsidP="00C60C14">
      <w:pPr>
        <w:pStyle w:val="BodyText"/>
        <w:jc w:val="both"/>
        <w:rPr>
          <w:rFonts w:ascii="Arial Narrow" w:hAnsi="Arial Narrow"/>
          <w:lang w:val="es-AR"/>
        </w:rPr>
      </w:pPr>
      <w:r>
        <w:rPr>
          <w:rFonts w:ascii="Arial Narrow" w:hAnsi="Arial Narrow"/>
          <w:lang w:val="es-AR"/>
        </w:rPr>
        <w:t>AFP PRIMA y AFP INTEGRA</w:t>
      </w:r>
      <w:r w:rsidR="009B22D3" w:rsidRPr="00947F56">
        <w:rPr>
          <w:rFonts w:ascii="Arial Narrow" w:hAnsi="Arial Narrow"/>
          <w:lang w:val="es-AR"/>
        </w:rPr>
        <w:t xml:space="preserve"> </w:t>
      </w:r>
      <w:r w:rsidR="002B24D9" w:rsidRPr="00947F56">
        <w:rPr>
          <w:rFonts w:ascii="Arial Narrow" w:hAnsi="Arial Narrow"/>
          <w:lang w:val="es-AR"/>
        </w:rPr>
        <w:t>ha</w:t>
      </w:r>
      <w:r>
        <w:rPr>
          <w:rFonts w:ascii="Arial Narrow" w:hAnsi="Arial Narrow"/>
          <w:lang w:val="es-AR"/>
        </w:rPr>
        <w:t>n</w:t>
      </w:r>
      <w:r w:rsidR="002B24D9" w:rsidRPr="00947F56">
        <w:rPr>
          <w:rFonts w:ascii="Arial Narrow" w:hAnsi="Arial Narrow"/>
          <w:lang w:val="es-AR"/>
        </w:rPr>
        <w:t xml:space="preserve"> considerado necesario invertir </w:t>
      </w:r>
      <w:r>
        <w:rPr>
          <w:rFonts w:ascii="Arial Narrow" w:hAnsi="Arial Narrow"/>
          <w:lang w:val="es-AR"/>
        </w:rPr>
        <w:t>en el desarrollo, soporte y mantenimiento de un nuevo core de pensiones</w:t>
      </w:r>
      <w:ins w:id="419" w:author="Yair Benzaquen" w:date="2018-06-21T16:24:00Z">
        <w:r w:rsidR="008906A7">
          <w:rPr>
            <w:rFonts w:ascii="Arial Narrow" w:hAnsi="Arial Narrow"/>
            <w:lang w:val="es-AR"/>
          </w:rPr>
          <w:t xml:space="preserve"> o en la adaptación de una opción en el mercado</w:t>
        </w:r>
      </w:ins>
      <w:r w:rsidR="00C60C14">
        <w:rPr>
          <w:rFonts w:ascii="Arial Narrow" w:hAnsi="Arial Narrow"/>
          <w:lang w:val="es-AR"/>
        </w:rPr>
        <w:t>, que permita solventar los desafíos comunes expuestos. Como parte del proceso de selección, se busca a un proveedor que defina el modelo de Arquitectura del nuevo sistema Core de Pensiones.</w:t>
      </w:r>
    </w:p>
    <w:p w14:paraId="29489A98" w14:textId="33A9D1EC" w:rsidR="00747353" w:rsidRPr="00FE49CE" w:rsidRDefault="008236C1" w:rsidP="006A32CE">
      <w:pPr>
        <w:pStyle w:val="BodyText"/>
        <w:jc w:val="both"/>
        <w:rPr>
          <w:rFonts w:ascii="Arial Narrow" w:hAnsi="Arial Narrow"/>
          <w:lang w:val="es-AR"/>
        </w:rPr>
      </w:pPr>
      <w:r w:rsidRPr="00947F56">
        <w:rPr>
          <w:rFonts w:ascii="Arial Narrow" w:hAnsi="Arial Narrow"/>
          <w:lang w:val="es-AR"/>
        </w:rPr>
        <w:t xml:space="preserve">Con este objetivo </w:t>
      </w:r>
      <w:r w:rsidR="00C60C14">
        <w:rPr>
          <w:rFonts w:ascii="Arial Narrow" w:hAnsi="Arial Narrow"/>
          <w:bCs/>
          <w:lang w:val="es-AR"/>
        </w:rPr>
        <w:t>AFP PRIMA y AFP Integra</w:t>
      </w:r>
      <w:r w:rsidR="00330BFB" w:rsidRPr="00947F56">
        <w:rPr>
          <w:rFonts w:ascii="Arial Narrow" w:hAnsi="Arial Narrow"/>
          <w:lang w:val="es-AR"/>
        </w:rPr>
        <w:t xml:space="preserve"> ha</w:t>
      </w:r>
      <w:r w:rsidR="00C60C14">
        <w:rPr>
          <w:rFonts w:ascii="Arial Narrow" w:hAnsi="Arial Narrow"/>
          <w:lang w:val="es-AR"/>
        </w:rPr>
        <w:t>n</w:t>
      </w:r>
      <w:r w:rsidR="00330BFB" w:rsidRPr="00947F56">
        <w:rPr>
          <w:rFonts w:ascii="Arial Narrow" w:hAnsi="Arial Narrow"/>
          <w:lang w:val="es-AR"/>
        </w:rPr>
        <w:t xml:space="preserve"> convocado a </w:t>
      </w:r>
      <w:r w:rsidR="00747353" w:rsidRPr="00947F56">
        <w:rPr>
          <w:rFonts w:ascii="Arial Narrow" w:hAnsi="Arial Narrow"/>
          <w:lang w:val="es-AR"/>
        </w:rPr>
        <w:t>EVOL</w:t>
      </w:r>
      <w:r w:rsidR="00330BFB" w:rsidRPr="00947F56">
        <w:rPr>
          <w:rFonts w:ascii="Arial Narrow" w:hAnsi="Arial Narrow"/>
          <w:lang w:val="es-AR"/>
        </w:rPr>
        <w:t xml:space="preserve"> para </w:t>
      </w:r>
      <w:r w:rsidRPr="00947F56">
        <w:rPr>
          <w:rFonts w:ascii="Arial Narrow" w:hAnsi="Arial Narrow"/>
          <w:lang w:val="es-AR"/>
        </w:rPr>
        <w:t>la presentación de una propuesta que cubra las necesidades de su negocio.</w:t>
      </w:r>
    </w:p>
    <w:p w14:paraId="615F7B74" w14:textId="77777777" w:rsidR="00B83339" w:rsidRPr="004858F1" w:rsidRDefault="00747353" w:rsidP="004858F1">
      <w:pPr>
        <w:pStyle w:val="BodyText"/>
        <w:jc w:val="both"/>
        <w:rPr>
          <w:rFonts w:ascii="Arial Narrow" w:hAnsi="Arial Narrow"/>
          <w:lang w:val="es-AR"/>
        </w:rPr>
      </w:pPr>
      <w:r w:rsidRPr="00947F56">
        <w:rPr>
          <w:rFonts w:ascii="Arial Narrow" w:hAnsi="Arial Narrow"/>
          <w:lang w:val="es-AR"/>
        </w:rPr>
        <w:t xml:space="preserve">EVOL ha preparado la presente </w:t>
      </w:r>
      <w:r w:rsidR="00C60C14">
        <w:rPr>
          <w:rFonts w:ascii="Arial Narrow" w:hAnsi="Arial Narrow"/>
          <w:lang w:val="es-AR"/>
        </w:rPr>
        <w:t xml:space="preserve">propuesta, </w:t>
      </w:r>
      <w:r w:rsidR="004858F1">
        <w:rPr>
          <w:rFonts w:ascii="Arial Narrow" w:hAnsi="Arial Narrow"/>
          <w:lang w:val="es-AR"/>
        </w:rPr>
        <w:t>la cual tiene como objetivo primordial elaborar el documento de marco de arquitectura de referencia que definirá el desarrollo, operación y gobierno del nuevo core AFP</w:t>
      </w:r>
    </w:p>
    <w:p w14:paraId="271000DC" w14:textId="77777777" w:rsidR="00FC3387" w:rsidRPr="007372D8" w:rsidRDefault="00FC3387" w:rsidP="00FC3387">
      <w:pPr>
        <w:pStyle w:val="Heading1"/>
      </w:pPr>
      <w:bookmarkStart w:id="420" w:name="_Toc518330256"/>
      <w:r w:rsidRPr="007372D8">
        <w:lastRenderedPageBreak/>
        <w:t>Quienes Somos</w:t>
      </w:r>
      <w:bookmarkEnd w:id="420"/>
    </w:p>
    <w:p w14:paraId="2BFDCB18" w14:textId="77777777" w:rsidR="00FC3387" w:rsidRPr="007372D8" w:rsidRDefault="00FC3387" w:rsidP="00FC3387">
      <w:pPr>
        <w:pStyle w:val="HeadingBar"/>
        <w:rPr>
          <w:rFonts w:ascii="Arial Narrow" w:hAnsi="Arial Narrow"/>
          <w:color w:val="auto"/>
        </w:rPr>
      </w:pPr>
      <w:r w:rsidRPr="007372D8">
        <w:rPr>
          <w:rFonts w:ascii="Arial Narrow" w:hAnsi="Arial Narrow"/>
        </w:rPr>
        <w:tab/>
      </w:r>
    </w:p>
    <w:p w14:paraId="42652306" w14:textId="77777777" w:rsidR="00FC3387" w:rsidRPr="0087758E" w:rsidRDefault="00FC3387" w:rsidP="00B329A1">
      <w:pPr>
        <w:pStyle w:val="EstiloTtulo3BookAntiqua"/>
      </w:pPr>
      <w:bookmarkStart w:id="421" w:name="_Toc292707371"/>
      <w:bookmarkStart w:id="422" w:name="_Toc518330257"/>
      <w:r w:rsidRPr="0087758E">
        <w:t>EVOL</w:t>
      </w:r>
      <w:bookmarkEnd w:id="421"/>
      <w:bookmarkEnd w:id="422"/>
    </w:p>
    <w:p w14:paraId="3CFD65B6" w14:textId="32D62C2A" w:rsidR="00BA29F8" w:rsidRDefault="00FC3387" w:rsidP="00BA29F8">
      <w:pPr>
        <w:pStyle w:val="BodyText"/>
        <w:jc w:val="both"/>
        <w:rPr>
          <w:rFonts w:ascii="Arial Narrow" w:hAnsi="Arial Narrow"/>
          <w:lang w:val="es-ES"/>
        </w:rPr>
      </w:pPr>
      <w:r>
        <w:rPr>
          <w:rFonts w:ascii="Arial Narrow" w:hAnsi="Arial Narrow"/>
          <w:lang w:val="es-ES"/>
        </w:rPr>
        <w:t>EVOL es una empresa</w:t>
      </w:r>
      <w:r w:rsidR="00823852">
        <w:rPr>
          <w:rFonts w:ascii="Arial Narrow" w:hAnsi="Arial Narrow"/>
          <w:lang w:val="es-ES"/>
        </w:rPr>
        <w:t xml:space="preserve"> de más de 20 años</w:t>
      </w:r>
      <w:r w:rsidR="00D71595">
        <w:rPr>
          <w:rFonts w:ascii="Arial Narrow" w:hAnsi="Arial Narrow"/>
          <w:lang w:val="es-ES"/>
        </w:rPr>
        <w:t>,</w:t>
      </w:r>
      <w:r>
        <w:rPr>
          <w:rFonts w:ascii="Arial Narrow" w:hAnsi="Arial Narrow"/>
          <w:lang w:val="es-ES"/>
        </w:rPr>
        <w:t xml:space="preserve"> especializada en los procesos de transformación empresarial. </w:t>
      </w:r>
      <w:r w:rsidR="00246D66">
        <w:rPr>
          <w:rFonts w:ascii="Arial Narrow" w:hAnsi="Arial Narrow"/>
          <w:lang w:val="es-ES"/>
        </w:rPr>
        <w:t>Contamos con tres Unidades de Negocio: Consultoría, Aplicaciones y Tecnología, a través de las cuales acompañamos a nuestros clientes con servicios de consultoría y soluciones que permitan agilizar su negocio.</w:t>
      </w:r>
    </w:p>
    <w:p w14:paraId="6033CA5C" w14:textId="77777777" w:rsidR="00F456E2" w:rsidRDefault="006674CF" w:rsidP="00BA29F8">
      <w:pPr>
        <w:pStyle w:val="BodyText"/>
        <w:jc w:val="both"/>
        <w:rPr>
          <w:rFonts w:ascii="Arial Narrow" w:hAnsi="Arial Narrow"/>
          <w:lang w:val="es-ES"/>
        </w:rPr>
      </w:pPr>
      <w:r>
        <w:rPr>
          <w:rFonts w:ascii="Arial Narrow" w:hAnsi="Arial Narrow"/>
          <w:lang w:val="es-ES"/>
        </w:rPr>
        <w:t xml:space="preserve">Nuestro Foot Print </w:t>
      </w:r>
      <w:r w:rsidR="005C4C62">
        <w:rPr>
          <w:rFonts w:ascii="Arial Narrow" w:hAnsi="Arial Narrow"/>
          <w:lang w:val="es-ES"/>
        </w:rPr>
        <w:t>se basa en 3 grandes pilares y soluciones que los soportan:</w:t>
      </w:r>
    </w:p>
    <w:p w14:paraId="3DE7240F" w14:textId="77777777" w:rsidR="005C4C62" w:rsidRDefault="00246D66" w:rsidP="005C4C62">
      <w:pPr>
        <w:pStyle w:val="BodyText"/>
        <w:numPr>
          <w:ilvl w:val="0"/>
          <w:numId w:val="28"/>
        </w:numPr>
        <w:jc w:val="both"/>
        <w:rPr>
          <w:rFonts w:ascii="Arial Narrow" w:hAnsi="Arial Narrow"/>
          <w:lang w:val="es-ES"/>
        </w:rPr>
      </w:pPr>
      <w:r>
        <w:rPr>
          <w:rFonts w:ascii="Arial Narrow" w:hAnsi="Arial Narrow"/>
          <w:lang w:val="es-ES"/>
        </w:rPr>
        <w:t>Educar</w:t>
      </w:r>
    </w:p>
    <w:p w14:paraId="675F17DB" w14:textId="77777777" w:rsidR="005C4C62" w:rsidRDefault="00246D66" w:rsidP="005C4C62">
      <w:pPr>
        <w:pStyle w:val="BodyText"/>
        <w:numPr>
          <w:ilvl w:val="0"/>
          <w:numId w:val="28"/>
        </w:numPr>
        <w:jc w:val="both"/>
        <w:rPr>
          <w:rFonts w:ascii="Arial Narrow" w:hAnsi="Arial Narrow"/>
          <w:lang w:val="es-ES"/>
        </w:rPr>
      </w:pPr>
      <w:r>
        <w:rPr>
          <w:rFonts w:ascii="Arial Narrow" w:hAnsi="Arial Narrow"/>
          <w:lang w:val="es-ES"/>
        </w:rPr>
        <w:t>Transformar</w:t>
      </w:r>
    </w:p>
    <w:p w14:paraId="4623268B" w14:textId="77777777" w:rsidR="005C4C62" w:rsidRDefault="005C4C62" w:rsidP="005C4C62">
      <w:pPr>
        <w:pStyle w:val="BodyText"/>
        <w:numPr>
          <w:ilvl w:val="1"/>
          <w:numId w:val="28"/>
        </w:numPr>
        <w:jc w:val="both"/>
        <w:rPr>
          <w:rFonts w:ascii="Arial Narrow" w:hAnsi="Arial Narrow"/>
          <w:lang w:val="es-ES"/>
        </w:rPr>
      </w:pPr>
      <w:r>
        <w:rPr>
          <w:rFonts w:ascii="Arial Narrow" w:hAnsi="Arial Narrow"/>
          <w:lang w:val="es-ES"/>
        </w:rPr>
        <w:t>Enterprise Arquitecture</w:t>
      </w:r>
    </w:p>
    <w:p w14:paraId="4D8A713F" w14:textId="77777777" w:rsidR="005C4C62" w:rsidRDefault="005C4C62" w:rsidP="005C4C62">
      <w:pPr>
        <w:pStyle w:val="BodyText"/>
        <w:numPr>
          <w:ilvl w:val="1"/>
          <w:numId w:val="28"/>
        </w:numPr>
        <w:jc w:val="both"/>
        <w:rPr>
          <w:rFonts w:ascii="Arial Narrow" w:hAnsi="Arial Narrow"/>
          <w:lang w:val="es-ES"/>
        </w:rPr>
      </w:pPr>
      <w:r>
        <w:rPr>
          <w:rFonts w:ascii="Arial Narrow" w:hAnsi="Arial Narrow"/>
          <w:lang w:val="es-ES"/>
        </w:rPr>
        <w:t>Transformation Management</w:t>
      </w:r>
    </w:p>
    <w:p w14:paraId="5327540E" w14:textId="77777777" w:rsidR="00246D66" w:rsidRPr="00246D66" w:rsidRDefault="005C4C62" w:rsidP="00246D66">
      <w:pPr>
        <w:pStyle w:val="BodyText"/>
        <w:numPr>
          <w:ilvl w:val="1"/>
          <w:numId w:val="28"/>
        </w:numPr>
        <w:jc w:val="both"/>
        <w:rPr>
          <w:rFonts w:ascii="Arial Narrow" w:hAnsi="Arial Narrow"/>
          <w:lang w:val="es-ES"/>
        </w:rPr>
      </w:pPr>
      <w:r>
        <w:rPr>
          <w:rFonts w:ascii="Arial Narrow" w:hAnsi="Arial Narrow"/>
          <w:lang w:val="es-ES"/>
        </w:rPr>
        <w:t>Consultoría de Proceso</w:t>
      </w:r>
      <w:r w:rsidR="00246D66">
        <w:rPr>
          <w:rFonts w:ascii="Arial Narrow" w:hAnsi="Arial Narrow"/>
          <w:lang w:val="es-ES"/>
        </w:rPr>
        <w:t>s y Gobierno Corporativo</w:t>
      </w:r>
    </w:p>
    <w:p w14:paraId="26D07295" w14:textId="77777777" w:rsidR="005C4C62" w:rsidRDefault="00246D66" w:rsidP="005C4C62">
      <w:pPr>
        <w:pStyle w:val="BodyText"/>
        <w:numPr>
          <w:ilvl w:val="1"/>
          <w:numId w:val="28"/>
        </w:numPr>
        <w:jc w:val="both"/>
        <w:rPr>
          <w:rFonts w:ascii="Arial Narrow" w:hAnsi="Arial Narrow"/>
          <w:lang w:val="es-ES"/>
        </w:rPr>
      </w:pPr>
      <w:r>
        <w:rPr>
          <w:rFonts w:ascii="Arial Narrow" w:hAnsi="Arial Narrow"/>
          <w:lang w:val="es-ES"/>
        </w:rPr>
        <w:t xml:space="preserve">Desarrollo de Aplicaciones, </w:t>
      </w:r>
      <w:r w:rsidR="005C4C62">
        <w:rPr>
          <w:rFonts w:ascii="Arial Narrow" w:hAnsi="Arial Narrow"/>
          <w:lang w:val="es-ES"/>
        </w:rPr>
        <w:t>Integración</w:t>
      </w:r>
      <w:r>
        <w:rPr>
          <w:rFonts w:ascii="Arial Narrow" w:hAnsi="Arial Narrow"/>
          <w:lang w:val="es-ES"/>
        </w:rPr>
        <w:t xml:space="preserve"> y Movilidad</w:t>
      </w:r>
    </w:p>
    <w:p w14:paraId="25C87B46" w14:textId="77777777" w:rsidR="00246D66" w:rsidRDefault="00246D66" w:rsidP="005C4C62">
      <w:pPr>
        <w:pStyle w:val="BodyText"/>
        <w:numPr>
          <w:ilvl w:val="1"/>
          <w:numId w:val="28"/>
        </w:numPr>
        <w:jc w:val="both"/>
        <w:rPr>
          <w:rFonts w:ascii="Arial Narrow" w:hAnsi="Arial Narrow"/>
          <w:lang w:val="es-ES"/>
        </w:rPr>
      </w:pPr>
      <w:r>
        <w:rPr>
          <w:rFonts w:ascii="Arial Narrow" w:hAnsi="Arial Narrow"/>
          <w:lang w:val="es-ES"/>
        </w:rPr>
        <w:t>Implementación de Soluciones BI, ERP, CRM, HCM</w:t>
      </w:r>
    </w:p>
    <w:p w14:paraId="172DE84D" w14:textId="77777777" w:rsidR="005C4C62" w:rsidRDefault="00246D66" w:rsidP="005C4C62">
      <w:pPr>
        <w:pStyle w:val="BodyText"/>
        <w:numPr>
          <w:ilvl w:val="0"/>
          <w:numId w:val="28"/>
        </w:numPr>
        <w:jc w:val="both"/>
        <w:rPr>
          <w:rFonts w:ascii="Arial Narrow" w:hAnsi="Arial Narrow"/>
          <w:lang w:val="es-ES"/>
        </w:rPr>
      </w:pPr>
      <w:r>
        <w:rPr>
          <w:rFonts w:ascii="Arial Narrow" w:hAnsi="Arial Narrow"/>
          <w:lang w:val="es-ES"/>
        </w:rPr>
        <w:t>Optimizar</w:t>
      </w:r>
    </w:p>
    <w:p w14:paraId="57358A78" w14:textId="77777777" w:rsidR="00246D66" w:rsidRDefault="00246D66" w:rsidP="00246D66">
      <w:pPr>
        <w:pStyle w:val="BodyText"/>
        <w:numPr>
          <w:ilvl w:val="1"/>
          <w:numId w:val="28"/>
        </w:numPr>
        <w:jc w:val="both"/>
        <w:rPr>
          <w:rFonts w:ascii="Arial Narrow" w:hAnsi="Arial Narrow"/>
          <w:lang w:val="es-ES"/>
        </w:rPr>
      </w:pPr>
      <w:r>
        <w:rPr>
          <w:rFonts w:ascii="Arial Narrow" w:hAnsi="Arial Narrow"/>
          <w:lang w:val="es-ES"/>
        </w:rPr>
        <w:t>Application Management</w:t>
      </w:r>
    </w:p>
    <w:p w14:paraId="3C0DF5C9" w14:textId="77777777" w:rsidR="00175135" w:rsidRPr="00823852" w:rsidRDefault="00246D66" w:rsidP="00823852">
      <w:pPr>
        <w:pStyle w:val="BodyText"/>
        <w:numPr>
          <w:ilvl w:val="1"/>
          <w:numId w:val="28"/>
        </w:numPr>
        <w:jc w:val="both"/>
        <w:rPr>
          <w:rFonts w:ascii="Arial Narrow" w:hAnsi="Arial Narrow"/>
          <w:lang w:val="es-ES"/>
        </w:rPr>
      </w:pPr>
      <w:r>
        <w:rPr>
          <w:rFonts w:ascii="Arial Narrow" w:hAnsi="Arial Narrow"/>
          <w:lang w:val="es-ES"/>
        </w:rPr>
        <w:t>IaaS / PaaS / SaaS</w:t>
      </w:r>
    </w:p>
    <w:p w14:paraId="7E9AF1D6" w14:textId="77777777" w:rsidR="00FC3387" w:rsidRDefault="001C0771" w:rsidP="00FC3387">
      <w:pPr>
        <w:pStyle w:val="BodyText"/>
        <w:jc w:val="both"/>
        <w:rPr>
          <w:rFonts w:ascii="Arial Narrow" w:hAnsi="Arial Narrow"/>
          <w:lang w:val="es-ES"/>
        </w:rPr>
      </w:pPr>
      <w:r w:rsidRPr="001C0771">
        <w:rPr>
          <w:rFonts w:ascii="Arial Narrow" w:hAnsi="Arial Narrow"/>
          <w:noProof/>
          <w:lang w:val="en-US" w:eastAsia="en-US"/>
        </w:rPr>
        <w:drawing>
          <wp:inline distT="0" distB="0" distL="0" distR="0" wp14:anchorId="0EE34FCE" wp14:editId="7943F5D8">
            <wp:extent cx="4621290" cy="259939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557" cy="2611356"/>
                    </a:xfrm>
                    <a:prstGeom prst="rect">
                      <a:avLst/>
                    </a:prstGeom>
                  </pic:spPr>
                </pic:pic>
              </a:graphicData>
            </a:graphic>
          </wp:inline>
        </w:drawing>
      </w:r>
    </w:p>
    <w:p w14:paraId="193CAC6F" w14:textId="77777777" w:rsidR="001C0771" w:rsidRDefault="001C0771">
      <w:pPr>
        <w:rPr>
          <w:b/>
          <w:bCs/>
          <w:i/>
          <w:iCs/>
          <w:u w:val="single"/>
        </w:rPr>
      </w:pPr>
    </w:p>
    <w:p w14:paraId="47AFE462" w14:textId="77777777" w:rsidR="00CD38EF" w:rsidRDefault="00CD38EF" w:rsidP="00B329A1">
      <w:pPr>
        <w:pStyle w:val="EstiloTtulo3BookAntiqua"/>
      </w:pPr>
    </w:p>
    <w:p w14:paraId="41D95712" w14:textId="77777777" w:rsidR="00175135" w:rsidRDefault="00175135" w:rsidP="00175135">
      <w:pPr>
        <w:pStyle w:val="BodyText"/>
        <w:ind w:left="3960"/>
        <w:jc w:val="both"/>
      </w:pPr>
    </w:p>
    <w:p w14:paraId="49EE34B7" w14:textId="77777777" w:rsidR="009C06E0" w:rsidRDefault="009C06E0" w:rsidP="009C06E0">
      <w:pPr>
        <w:pStyle w:val="HeadingBar"/>
        <w:rPr>
          <w:rFonts w:ascii="Book Antiqua" w:hAnsi="Book Antiqua"/>
          <w:color w:val="auto"/>
          <w:lang w:val="es-AR"/>
        </w:rPr>
      </w:pPr>
    </w:p>
    <w:p w14:paraId="52692EE4" w14:textId="77777777" w:rsidR="00BF10E3" w:rsidRDefault="00BF10E3" w:rsidP="00B329A1">
      <w:pPr>
        <w:pStyle w:val="EstiloTtulo3BookAntiqua"/>
      </w:pPr>
      <w:bookmarkStart w:id="423" w:name="_Toc292707372"/>
    </w:p>
    <w:p w14:paraId="2838B593" w14:textId="77777777" w:rsidR="00BF10E3" w:rsidRDefault="009C06E0" w:rsidP="00B329A1">
      <w:pPr>
        <w:pStyle w:val="EstiloTtulo3BookAntiqua"/>
      </w:pPr>
      <w:bookmarkStart w:id="424" w:name="_Toc518330258"/>
      <w:r>
        <w:t>Nuestras Credenciales</w:t>
      </w:r>
      <w:bookmarkEnd w:id="423"/>
      <w:bookmarkEnd w:id="424"/>
      <w:r w:rsidR="00BF10E3">
        <w:t xml:space="preserve"> </w:t>
      </w:r>
    </w:p>
    <w:p w14:paraId="229A8C97" w14:textId="77777777" w:rsidR="00DF0044" w:rsidRDefault="008723E3" w:rsidP="00B83339">
      <w:pPr>
        <w:jc w:val="center"/>
      </w:pPr>
      <w:r w:rsidRPr="008723E3">
        <w:rPr>
          <w:noProof/>
          <w:lang w:val="en-US" w:eastAsia="en-US"/>
        </w:rPr>
        <w:drawing>
          <wp:inline distT="0" distB="0" distL="0" distR="0" wp14:anchorId="67673D13" wp14:editId="7E9EE361">
            <wp:extent cx="6631305" cy="3776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31305" cy="3776980"/>
                    </a:xfrm>
                    <a:prstGeom prst="rect">
                      <a:avLst/>
                    </a:prstGeom>
                  </pic:spPr>
                </pic:pic>
              </a:graphicData>
            </a:graphic>
          </wp:inline>
        </w:drawing>
      </w:r>
    </w:p>
    <w:p w14:paraId="1E103B93" w14:textId="77777777" w:rsidR="00DF0044" w:rsidRDefault="00DF0044" w:rsidP="00745BF9">
      <w:pPr>
        <w:jc w:val="center"/>
      </w:pPr>
    </w:p>
    <w:p w14:paraId="6FCA2B26" w14:textId="77777777" w:rsidR="00F36196" w:rsidRDefault="00F36196" w:rsidP="00745BF9">
      <w:pPr>
        <w:jc w:val="center"/>
      </w:pPr>
    </w:p>
    <w:p w14:paraId="39E64C36" w14:textId="77777777" w:rsidR="00BF10E3" w:rsidRDefault="00BF10E3" w:rsidP="00B329A1">
      <w:pPr>
        <w:pStyle w:val="EstiloTtulo3BookAntiqua"/>
      </w:pPr>
    </w:p>
    <w:p w14:paraId="3E5F0850" w14:textId="3804D495" w:rsidR="00690913" w:rsidRDefault="00F36196" w:rsidP="00B329A1">
      <w:pPr>
        <w:pStyle w:val="EstiloTtulo3BookAntiqua"/>
      </w:pPr>
      <w:bookmarkStart w:id="425" w:name="_Toc518330259"/>
      <w:r>
        <w:t xml:space="preserve">Nuestras Credenciales </w:t>
      </w:r>
      <w:r w:rsidR="008723E3">
        <w:t>Proyectos de Transformación</w:t>
      </w:r>
      <w:bookmarkEnd w:id="425"/>
    </w:p>
    <w:p w14:paraId="5ECEBD8D" w14:textId="77777777" w:rsidR="00F36196" w:rsidRPr="00165A50" w:rsidRDefault="008723E3" w:rsidP="00B83339">
      <w:pPr>
        <w:jc w:val="center"/>
      </w:pPr>
      <w:r w:rsidRPr="008723E3">
        <w:rPr>
          <w:noProof/>
          <w:lang w:val="en-US" w:eastAsia="en-US"/>
        </w:rPr>
        <w:drawing>
          <wp:inline distT="0" distB="0" distL="0" distR="0" wp14:anchorId="30860C81" wp14:editId="4004C38A">
            <wp:extent cx="5671987" cy="2788469"/>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114" cy="2790498"/>
                    </a:xfrm>
                    <a:prstGeom prst="rect">
                      <a:avLst/>
                    </a:prstGeom>
                  </pic:spPr>
                </pic:pic>
              </a:graphicData>
            </a:graphic>
          </wp:inline>
        </w:drawing>
      </w:r>
    </w:p>
    <w:p w14:paraId="197E8937" w14:textId="77777777" w:rsidR="00F36196" w:rsidRDefault="00F36196" w:rsidP="002347E2"/>
    <w:p w14:paraId="2662CA77" w14:textId="77777777" w:rsidR="008723E3" w:rsidRDefault="008723E3" w:rsidP="00B83339">
      <w:pPr>
        <w:jc w:val="center"/>
      </w:pPr>
      <w:r w:rsidRPr="008723E3">
        <w:rPr>
          <w:noProof/>
          <w:lang w:val="en-US" w:eastAsia="en-US"/>
        </w:rPr>
        <w:drawing>
          <wp:inline distT="0" distB="0" distL="0" distR="0" wp14:anchorId="40F5EAFE" wp14:editId="0CBFE019">
            <wp:extent cx="5338789" cy="30428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1102" cy="3055566"/>
                    </a:xfrm>
                    <a:prstGeom prst="rect">
                      <a:avLst/>
                    </a:prstGeom>
                  </pic:spPr>
                </pic:pic>
              </a:graphicData>
            </a:graphic>
          </wp:inline>
        </w:drawing>
      </w:r>
    </w:p>
    <w:p w14:paraId="60B03546" w14:textId="77777777" w:rsidR="00C91FF6" w:rsidRDefault="00C91FF6" w:rsidP="00821202">
      <w:pPr>
        <w:rPr>
          <w:rFonts w:ascii="Arial Narrow" w:hAnsi="Arial Narrow"/>
          <w:b/>
          <w:u w:val="single"/>
          <w:lang w:val="es-AR"/>
        </w:rPr>
      </w:pPr>
    </w:p>
    <w:p w14:paraId="65FD5DC6" w14:textId="2C5C2621" w:rsidR="00794286" w:rsidRDefault="00794286">
      <w:pPr>
        <w:rPr>
          <w:sz w:val="60"/>
          <w:szCs w:val="60"/>
        </w:rPr>
      </w:pPr>
    </w:p>
    <w:p w14:paraId="3661DD05" w14:textId="77777777" w:rsidR="004C6EFC" w:rsidRPr="00CD61F3" w:rsidRDefault="004C6EFC" w:rsidP="004C6EFC">
      <w:pPr>
        <w:pStyle w:val="HeadingBar"/>
        <w:rPr>
          <w:rFonts w:ascii="Arial Narrow" w:hAnsi="Arial Narrow"/>
          <w:color w:val="auto"/>
          <w:lang w:val="es-AR"/>
        </w:rPr>
      </w:pPr>
      <w:bookmarkStart w:id="426" w:name="OLE_LINK7"/>
      <w:bookmarkStart w:id="427" w:name="OLE_LINK8"/>
    </w:p>
    <w:p w14:paraId="6368E773" w14:textId="77777777" w:rsidR="004C6EFC" w:rsidRPr="001A4789" w:rsidRDefault="004C6EFC" w:rsidP="004C6EFC">
      <w:pPr>
        <w:pStyle w:val="EstiloTtulo3BookAntiqua"/>
      </w:pPr>
      <w:bookmarkStart w:id="428" w:name="_Toc518330260"/>
      <w:r w:rsidRPr="001A4789">
        <w:t>Introducción</w:t>
      </w:r>
      <w:bookmarkEnd w:id="428"/>
    </w:p>
    <w:p w14:paraId="4A84106D" w14:textId="77777777" w:rsidR="004C6EFC" w:rsidRDefault="004C6EFC" w:rsidP="004C6EFC">
      <w:pPr>
        <w:pStyle w:val="BodyText"/>
        <w:jc w:val="both"/>
        <w:rPr>
          <w:rFonts w:ascii="Arial Narrow" w:hAnsi="Arial Narrow"/>
          <w:lang w:val="es-ES"/>
        </w:rPr>
      </w:pPr>
      <w:r w:rsidRPr="00D71595">
        <w:rPr>
          <w:rFonts w:ascii="Arial Narrow" w:hAnsi="Arial Narrow"/>
          <w:lang w:val="es-ES"/>
        </w:rPr>
        <w:t xml:space="preserve">En los últimos años las tecnologías de la información están acompañando las estrategias del negocio, que hoy en día están enfocadas al reto del mundo digital. Es por ello que el gobierno y arquitectura de TI se han convertido en piezas fundamentales. </w:t>
      </w:r>
    </w:p>
    <w:p w14:paraId="477703C8" w14:textId="145ECE57" w:rsidR="004C6EFC" w:rsidRDefault="004C6EFC" w:rsidP="004C6EFC">
      <w:pPr>
        <w:pStyle w:val="BodyText"/>
        <w:jc w:val="both"/>
        <w:rPr>
          <w:rFonts w:ascii="Arial Narrow" w:hAnsi="Arial Narrow"/>
          <w:lang w:val="es-ES"/>
        </w:rPr>
      </w:pPr>
      <w:r w:rsidRPr="00D71595">
        <w:rPr>
          <w:rFonts w:ascii="Arial Narrow" w:hAnsi="Arial Narrow"/>
          <w:lang w:val="es-ES"/>
        </w:rPr>
        <w:t xml:space="preserve">Por lo expuesto, </w:t>
      </w:r>
      <w:r>
        <w:rPr>
          <w:rFonts w:ascii="Arial Narrow" w:hAnsi="Arial Narrow"/>
          <w:lang w:val="es-ES"/>
        </w:rPr>
        <w:t>AFP Prima e Integra han decidido impulsar el</w:t>
      </w:r>
      <w:r w:rsidRPr="00D71595">
        <w:rPr>
          <w:rFonts w:ascii="Arial Narrow" w:hAnsi="Arial Narrow"/>
          <w:lang w:val="es-ES"/>
        </w:rPr>
        <w:t xml:space="preserve"> desarrollo de un conjunto de lineamientos que permitan fortalecer la gestión de las tecnologías de la información en el desarrollo</w:t>
      </w:r>
      <w:r w:rsidR="000F476A">
        <w:rPr>
          <w:rFonts w:ascii="Arial Narrow" w:hAnsi="Arial Narrow"/>
          <w:lang w:val="es-ES"/>
        </w:rPr>
        <w:t xml:space="preserve"> o </w:t>
      </w:r>
      <w:del w:id="429" w:author="Yair Benzaquen" w:date="2018-06-21T15:39:00Z">
        <w:r w:rsidR="000F476A" w:rsidDel="000F476A">
          <w:rPr>
            <w:rFonts w:ascii="Arial Narrow" w:hAnsi="Arial Narrow"/>
            <w:lang w:val="es-ES"/>
          </w:rPr>
          <w:delText>adaptación</w:delText>
        </w:r>
        <w:r w:rsidRPr="00D71595" w:rsidDel="000F476A">
          <w:rPr>
            <w:rFonts w:ascii="Arial Narrow" w:hAnsi="Arial Narrow"/>
            <w:lang w:val="es-ES"/>
          </w:rPr>
          <w:delText xml:space="preserve"> </w:delText>
        </w:r>
      </w:del>
      <w:ins w:id="430" w:author="Yair Benzaquen" w:date="2018-06-21T15:39:00Z">
        <w:r w:rsidR="000F476A">
          <w:rPr>
            <w:rFonts w:ascii="Arial Narrow" w:hAnsi="Arial Narrow"/>
            <w:lang w:val="es-ES"/>
          </w:rPr>
          <w:t>adaptación</w:t>
        </w:r>
        <w:r w:rsidR="000F476A" w:rsidRPr="00D71595">
          <w:rPr>
            <w:rFonts w:ascii="Arial Narrow" w:hAnsi="Arial Narrow"/>
            <w:lang w:val="es-ES"/>
          </w:rPr>
          <w:t xml:space="preserve"> </w:t>
        </w:r>
      </w:ins>
      <w:r w:rsidRPr="00D71595">
        <w:rPr>
          <w:rFonts w:ascii="Arial Narrow" w:hAnsi="Arial Narrow"/>
          <w:lang w:val="es-ES"/>
        </w:rPr>
        <w:t>de su CORE tecnológico</w:t>
      </w:r>
      <w:r>
        <w:rPr>
          <w:rFonts w:ascii="Arial Narrow" w:hAnsi="Arial Narrow"/>
          <w:lang w:val="es-ES"/>
        </w:rPr>
        <w:t xml:space="preserve">. Ello </w:t>
      </w:r>
      <w:r w:rsidRPr="00D71595">
        <w:rPr>
          <w:rFonts w:ascii="Arial Narrow" w:hAnsi="Arial Narrow"/>
          <w:lang w:val="es-ES"/>
        </w:rPr>
        <w:t>contribuirá</w:t>
      </w:r>
      <w:r>
        <w:rPr>
          <w:rFonts w:ascii="Arial Narrow" w:hAnsi="Arial Narrow"/>
          <w:lang w:val="es-ES"/>
        </w:rPr>
        <w:t xml:space="preserve"> a que las áreas de negocio puedan ofrecer mejores y nuevos servicios digitales al hacer uso de la nueva plataforma tecnológica.</w:t>
      </w:r>
      <w:r w:rsidRPr="00D71595">
        <w:rPr>
          <w:rFonts w:ascii="Arial Narrow" w:hAnsi="Arial Narrow"/>
          <w:lang w:val="es-ES"/>
        </w:rPr>
        <w:t xml:space="preserve"> </w:t>
      </w:r>
    </w:p>
    <w:p w14:paraId="3BD8F5DC" w14:textId="77777777" w:rsidR="004C6EFC" w:rsidRPr="00D71595" w:rsidRDefault="004C6EFC" w:rsidP="004C6EFC">
      <w:pPr>
        <w:pStyle w:val="BodyText"/>
        <w:jc w:val="both"/>
        <w:rPr>
          <w:rFonts w:ascii="Arial Narrow" w:hAnsi="Arial Narrow"/>
          <w:lang w:val="es-ES"/>
        </w:rPr>
      </w:pPr>
      <w:r w:rsidRPr="00D71595">
        <w:rPr>
          <w:rFonts w:ascii="Arial Narrow" w:hAnsi="Arial Narrow"/>
          <w:lang w:val="es-ES"/>
        </w:rPr>
        <w:t>Estos lineamientos serán el principal fundamento que regirán en el Marco de Referencia de Arquitectura Core de AFP y uno de los dominios del marco para el gobierno de TI.</w:t>
      </w:r>
    </w:p>
    <w:p w14:paraId="0D5CC979" w14:textId="77777777" w:rsidR="004C6EFC" w:rsidRPr="00D71595" w:rsidRDefault="004C6EFC" w:rsidP="004C6EFC">
      <w:pPr>
        <w:pStyle w:val="BodyText"/>
        <w:jc w:val="both"/>
        <w:rPr>
          <w:rFonts w:ascii="Arial Narrow" w:hAnsi="Arial Narrow"/>
          <w:lang w:val="es-ES"/>
        </w:rPr>
      </w:pPr>
      <w:r w:rsidRPr="00D71595">
        <w:rPr>
          <w:rFonts w:ascii="Arial Narrow" w:hAnsi="Arial Narrow"/>
          <w:lang w:val="es-ES"/>
        </w:rPr>
        <w:t>Nuestra propuesta está enfocada en:</w:t>
      </w:r>
    </w:p>
    <w:p w14:paraId="3BA9E48C" w14:textId="749D1C9B" w:rsidR="004C6EFC" w:rsidRPr="00D71595" w:rsidRDefault="004C6EFC" w:rsidP="004C6EFC">
      <w:pPr>
        <w:pStyle w:val="BodyText"/>
        <w:numPr>
          <w:ilvl w:val="0"/>
          <w:numId w:val="33"/>
        </w:numPr>
        <w:jc w:val="both"/>
        <w:rPr>
          <w:rFonts w:ascii="Arial Narrow" w:hAnsi="Arial Narrow"/>
          <w:lang w:val="es-ES"/>
        </w:rPr>
      </w:pPr>
      <w:r w:rsidRPr="00D71595">
        <w:rPr>
          <w:rFonts w:ascii="Arial Narrow" w:hAnsi="Arial Narrow"/>
          <w:lang w:val="es-ES"/>
        </w:rPr>
        <w:t>Definir los lineamientos de arquitectura</w:t>
      </w:r>
      <w:r>
        <w:rPr>
          <w:rFonts w:ascii="Arial Narrow" w:hAnsi="Arial Narrow"/>
          <w:lang w:val="es-ES"/>
        </w:rPr>
        <w:t xml:space="preserve"> que regirá</w:t>
      </w:r>
      <w:r w:rsidRPr="00D71595">
        <w:rPr>
          <w:rFonts w:ascii="Arial Narrow" w:hAnsi="Arial Narrow"/>
          <w:lang w:val="es-ES"/>
        </w:rPr>
        <w:t xml:space="preserve">n los estándares a nivel de desarrollo y gobierno, para la construcción </w:t>
      </w:r>
      <w:r w:rsidR="00244D8E">
        <w:rPr>
          <w:rFonts w:ascii="Arial Narrow" w:hAnsi="Arial Narrow"/>
          <w:lang w:val="es-ES"/>
        </w:rPr>
        <w:t>o</w:t>
      </w:r>
      <w:del w:id="431" w:author="Yair Benzaquen" w:date="2018-06-21T15:41:00Z">
        <w:r w:rsidR="00244D8E" w:rsidDel="00CA2A92">
          <w:rPr>
            <w:rFonts w:ascii="Arial Narrow" w:hAnsi="Arial Narrow"/>
            <w:lang w:val="es-ES"/>
          </w:rPr>
          <w:delText xml:space="preserve"> adaptación</w:delText>
        </w:r>
      </w:del>
      <w:ins w:id="432" w:author="Yair Benzaquen" w:date="2018-06-21T15:41:00Z">
        <w:r w:rsidR="00CA2A92">
          <w:rPr>
            <w:rFonts w:ascii="Arial Narrow" w:hAnsi="Arial Narrow"/>
            <w:lang w:val="es-ES"/>
          </w:rPr>
          <w:t xml:space="preserve"> adaptación</w:t>
        </w:r>
      </w:ins>
      <w:r w:rsidR="00244D8E">
        <w:rPr>
          <w:rFonts w:ascii="Arial Narrow" w:hAnsi="Arial Narrow"/>
          <w:lang w:val="es-ES"/>
        </w:rPr>
        <w:t xml:space="preserve"> </w:t>
      </w:r>
      <w:r w:rsidRPr="00D71595">
        <w:rPr>
          <w:rFonts w:ascii="Arial Narrow" w:hAnsi="Arial Narrow"/>
          <w:lang w:val="es-ES"/>
        </w:rPr>
        <w:t>de soluciones informáticas con niveles de SLA y experiencia de usuario.</w:t>
      </w:r>
    </w:p>
    <w:p w14:paraId="7FB1B489" w14:textId="77777777" w:rsidR="004C6EFC" w:rsidRPr="00D71595" w:rsidRDefault="004C6EFC" w:rsidP="004C6EFC">
      <w:pPr>
        <w:pStyle w:val="BodyText"/>
        <w:numPr>
          <w:ilvl w:val="0"/>
          <w:numId w:val="33"/>
        </w:numPr>
        <w:jc w:val="both"/>
        <w:rPr>
          <w:rFonts w:ascii="Arial Narrow" w:hAnsi="Arial Narrow"/>
          <w:lang w:val="es-ES"/>
        </w:rPr>
      </w:pPr>
      <w:r w:rsidRPr="00D71595">
        <w:rPr>
          <w:rFonts w:ascii="Arial Narrow" w:hAnsi="Arial Narrow"/>
          <w:lang w:val="es-ES"/>
        </w:rPr>
        <w:t>Lograr la alineación de los procesos de la Organización con los esfuerzos en materia de uso y aprovechamiento de tecnologías de información</w:t>
      </w:r>
      <w:r>
        <w:rPr>
          <w:rFonts w:ascii="Arial Narrow" w:hAnsi="Arial Narrow"/>
          <w:lang w:val="es-ES"/>
        </w:rPr>
        <w:t>.</w:t>
      </w:r>
    </w:p>
    <w:p w14:paraId="5F67D844" w14:textId="77777777" w:rsidR="004C6EFC" w:rsidRPr="00CD61F3" w:rsidRDefault="004C6EFC" w:rsidP="004C6EFC">
      <w:pPr>
        <w:pStyle w:val="EstiloTtulo3BookAntiqua"/>
      </w:pPr>
    </w:p>
    <w:bookmarkEnd w:id="426"/>
    <w:bookmarkEnd w:id="427"/>
    <w:p w14:paraId="2DE08325" w14:textId="77777777" w:rsidR="004C6EFC" w:rsidRPr="00CD61F3" w:rsidRDefault="004C6EFC" w:rsidP="004C6EFC">
      <w:pPr>
        <w:pStyle w:val="HeadingBar"/>
        <w:rPr>
          <w:rFonts w:ascii="Arial Narrow" w:hAnsi="Arial Narrow"/>
          <w:color w:val="auto"/>
          <w:lang w:val="es-AR"/>
        </w:rPr>
      </w:pPr>
    </w:p>
    <w:p w14:paraId="1913DF23" w14:textId="77777777" w:rsidR="004C6EFC" w:rsidRDefault="004C6EFC" w:rsidP="004C6EFC">
      <w:pPr>
        <w:pStyle w:val="EstiloTtulo3BookAntiqua"/>
      </w:pPr>
      <w:bookmarkStart w:id="433" w:name="_Toc518330261"/>
      <w:r>
        <w:t>Requerimientos no Funcionales</w:t>
      </w:r>
      <w:bookmarkEnd w:id="433"/>
    </w:p>
    <w:p w14:paraId="2A63FA23" w14:textId="77777777" w:rsidR="004C6EFC" w:rsidRDefault="004C6EFC" w:rsidP="004C6EFC">
      <w:pPr>
        <w:pStyle w:val="BodyText"/>
        <w:jc w:val="both"/>
        <w:rPr>
          <w:rFonts w:ascii="Arial Narrow" w:hAnsi="Arial Narrow"/>
          <w:lang w:val="es-ES"/>
        </w:rPr>
      </w:pPr>
      <w:r w:rsidRPr="00D60073">
        <w:rPr>
          <w:rFonts w:ascii="Arial Narrow" w:hAnsi="Arial Narrow"/>
          <w:lang w:val="es-ES"/>
        </w:rPr>
        <w:t>A continuación, se detallan los requerimientos no funcionales que incorporaremos en nuestra propuesta de arquitectura.</w:t>
      </w:r>
    </w:p>
    <w:p w14:paraId="587FE1F0" w14:textId="77777777" w:rsidR="004C6EFC" w:rsidRDefault="004C6EFC" w:rsidP="004C6EFC">
      <w:pPr>
        <w:pStyle w:val="BodyText"/>
        <w:jc w:val="both"/>
        <w:rPr>
          <w:rFonts w:ascii="Arial Narrow" w:hAnsi="Arial Narrow"/>
          <w:lang w:val="es-ES"/>
        </w:rPr>
      </w:pPr>
    </w:p>
    <w:p w14:paraId="3D0B8A21"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Flexible y orientada a objetos</w:t>
      </w:r>
    </w:p>
    <w:p w14:paraId="7EBEFAF0"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Soporte a múltiples navegadores</w:t>
      </w:r>
    </w:p>
    <w:p w14:paraId="7FADB90D"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Soporte a múltiples bases de datos</w:t>
      </w:r>
    </w:p>
    <w:p w14:paraId="46A12F45"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Soporte de reglas estándar</w:t>
      </w:r>
    </w:p>
    <w:p w14:paraId="309F342C"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Soporte de SOA y micro-servicios</w:t>
      </w:r>
    </w:p>
    <w:p w14:paraId="66A1481C"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Soporte a la última tecnología</w:t>
      </w:r>
    </w:p>
    <w:p w14:paraId="545848FD"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lastRenderedPageBreak/>
        <w:t>Infraestructura Cloud e Híbrida</w:t>
      </w:r>
    </w:p>
    <w:p w14:paraId="59F5048D"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Soporte de auditoría y trazabilidad de operaciones</w:t>
      </w:r>
    </w:p>
    <w:p w14:paraId="27BC6B9E"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Manejo de colas de procesos</w:t>
      </w:r>
    </w:p>
    <w:p w14:paraId="02795070"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Facilidad de integración y distribución</w:t>
      </w:r>
    </w:p>
    <w:p w14:paraId="030F8978" w14:textId="77777777" w:rsidR="004C6EFC" w:rsidRDefault="004C6EFC" w:rsidP="004C6EFC">
      <w:pPr>
        <w:pStyle w:val="BodyText"/>
        <w:numPr>
          <w:ilvl w:val="0"/>
          <w:numId w:val="34"/>
        </w:numPr>
        <w:jc w:val="both"/>
        <w:rPr>
          <w:rFonts w:ascii="Arial Narrow" w:hAnsi="Arial Narrow"/>
          <w:lang w:val="es-ES"/>
        </w:rPr>
      </w:pPr>
      <w:r>
        <w:rPr>
          <w:rFonts w:ascii="Arial Narrow" w:hAnsi="Arial Narrow"/>
          <w:lang w:val="es-ES"/>
        </w:rPr>
        <w:t>Preparado para grandes volúmenes de datos</w:t>
      </w:r>
    </w:p>
    <w:p w14:paraId="2020F819" w14:textId="5328B789" w:rsidR="007A4182" w:rsidRPr="00F13037" w:rsidRDefault="004C6EFC" w:rsidP="007A4182">
      <w:pPr>
        <w:pStyle w:val="BodyText"/>
        <w:numPr>
          <w:ilvl w:val="0"/>
          <w:numId w:val="34"/>
        </w:numPr>
        <w:jc w:val="both"/>
        <w:rPr>
          <w:rFonts w:ascii="Arial Narrow" w:hAnsi="Arial Narrow"/>
          <w:lang w:val="es-ES"/>
        </w:rPr>
      </w:pPr>
      <w:r>
        <w:rPr>
          <w:rFonts w:ascii="Arial Narrow" w:hAnsi="Arial Narrow"/>
          <w:lang w:val="es-ES"/>
        </w:rPr>
        <w:t>Soporte multicanalidad</w:t>
      </w:r>
    </w:p>
    <w:p w14:paraId="5C15F569" w14:textId="77777777" w:rsidR="00F13037" w:rsidRDefault="00F13037" w:rsidP="007A4182">
      <w:pPr>
        <w:pStyle w:val="Heading1"/>
        <w:rPr>
          <w:sz w:val="20"/>
          <w:szCs w:val="20"/>
        </w:rPr>
      </w:pPr>
    </w:p>
    <w:p w14:paraId="021AC137" w14:textId="72E4BCD9" w:rsidR="008F7185" w:rsidRDefault="008F7185" w:rsidP="008F7185">
      <w:pPr>
        <w:pStyle w:val="Heading1"/>
      </w:pPr>
      <w:bookmarkStart w:id="434" w:name="_Toc518330262"/>
      <w:r>
        <w:t>Entregables de la Propuesta</w:t>
      </w:r>
      <w:bookmarkEnd w:id="434"/>
    </w:p>
    <w:p w14:paraId="233A308F" w14:textId="77777777" w:rsidR="008F7185" w:rsidRPr="00CD61F3" w:rsidRDefault="008F7185" w:rsidP="008F7185">
      <w:pPr>
        <w:pStyle w:val="HeadingBar"/>
        <w:rPr>
          <w:rFonts w:ascii="Arial Narrow" w:hAnsi="Arial Narrow"/>
          <w:color w:val="auto"/>
          <w:lang w:val="es-AR"/>
        </w:rPr>
      </w:pPr>
    </w:p>
    <w:p w14:paraId="0A65910E" w14:textId="41D87DA7" w:rsidR="008F7185" w:rsidDel="00074A30" w:rsidRDefault="008F7185">
      <w:pPr>
        <w:pStyle w:val="EstiloTtulo3BookAntiqua"/>
        <w:rPr>
          <w:del w:id="435" w:author="Yair Benzaquen" w:date="2018-06-21T16:21:00Z"/>
        </w:rPr>
        <w:pPrChange w:id="436" w:author="Yair Benzaquen" w:date="2018-06-21T16:21:00Z">
          <w:pPr>
            <w:pStyle w:val="BodyText"/>
          </w:pPr>
        </w:pPrChange>
      </w:pPr>
      <w:bookmarkStart w:id="437" w:name="_Toc518330263"/>
      <w:r>
        <w:t>Entregables</w:t>
      </w:r>
      <w:bookmarkEnd w:id="437"/>
      <w:r>
        <w:t xml:space="preserve"> </w:t>
      </w:r>
      <w:del w:id="438" w:author="Yair Benzaquen" w:date="2018-06-22T10:08:00Z">
        <w:r w:rsidDel="00EC2B5E">
          <w:delText xml:space="preserve">Fase 1 </w:delText>
        </w:r>
      </w:del>
    </w:p>
    <w:p w14:paraId="63DA493B" w14:textId="77777777" w:rsidR="00074A30" w:rsidRPr="001A4789" w:rsidRDefault="00074A30" w:rsidP="008F7185">
      <w:pPr>
        <w:pStyle w:val="EstiloTtulo3BookAntiqua"/>
        <w:rPr>
          <w:ins w:id="439" w:author="Yair Benzaquen" w:date="2018-06-21T16:21:00Z"/>
        </w:rPr>
      </w:pPr>
    </w:p>
    <w:p w14:paraId="73EFA885" w14:textId="77777777" w:rsidR="008F7185" w:rsidRPr="008F7185" w:rsidDel="00074A30" w:rsidRDefault="008F7185" w:rsidP="008F7185">
      <w:pPr>
        <w:pStyle w:val="BodyText"/>
        <w:rPr>
          <w:del w:id="440" w:author="Yair Benzaquen" w:date="2018-06-21T16:21:00Z"/>
        </w:rPr>
      </w:pPr>
    </w:p>
    <w:p w14:paraId="66B4070C" w14:textId="77777777" w:rsidR="00564681" w:rsidRPr="00564681" w:rsidRDefault="00564681">
      <w:pPr>
        <w:pStyle w:val="EstiloTtulo3BookAntiqua"/>
        <w:pPrChange w:id="441" w:author="Yair Benzaquen" w:date="2018-06-21T16:21:00Z">
          <w:pPr>
            <w:pStyle w:val="BodyText"/>
          </w:pPr>
        </w:pPrChange>
      </w:pPr>
    </w:p>
    <w:p w14:paraId="79DCDA73" w14:textId="71E041FB" w:rsidR="00564681" w:rsidRDefault="00564681" w:rsidP="00564681">
      <w:pPr>
        <w:pStyle w:val="BodyText"/>
        <w:ind w:left="567"/>
      </w:pPr>
      <w:del w:id="442" w:author="Yair Benzaquen" w:date="2018-06-22T12:31:00Z">
        <w:r w:rsidRPr="00564681" w:rsidDel="00141287">
          <w:rPr>
            <w:noProof/>
            <w:lang w:val="en-US" w:eastAsia="en-US"/>
          </w:rPr>
          <w:drawing>
            <wp:inline distT="0" distB="0" distL="0" distR="0" wp14:anchorId="11FD984E" wp14:editId="00337FBB">
              <wp:extent cx="4825388" cy="3705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6511"/>
                      <a:stretch/>
                    </pic:blipFill>
                    <pic:spPr bwMode="auto">
                      <a:xfrm>
                        <a:off x="0" y="0"/>
                        <a:ext cx="4829618" cy="3708473"/>
                      </a:xfrm>
                      <a:prstGeom prst="rect">
                        <a:avLst/>
                      </a:prstGeom>
                      <a:ln>
                        <a:noFill/>
                      </a:ln>
                      <a:extLst>
                        <a:ext uri="{53640926-AAD7-44D8-BBD7-CCE9431645EC}">
                          <a14:shadowObscured xmlns:a14="http://schemas.microsoft.com/office/drawing/2010/main"/>
                        </a:ext>
                      </a:extLst>
                    </pic:spPr>
                  </pic:pic>
                </a:graphicData>
              </a:graphic>
            </wp:inline>
          </w:drawing>
        </w:r>
      </w:del>
      <w:ins w:id="443" w:author="Yair Benzaquen" w:date="2018-06-22T12:31:00Z">
        <w:r w:rsidR="00141287" w:rsidRPr="00B008DA">
          <w:rPr>
            <w:noProof/>
            <w:lang w:val="es-ES" w:eastAsia="en-US"/>
            <w:rPrChange w:id="444" w:author="Yair Benzaquen" w:date="2018-06-22T12:49:00Z">
              <w:rPr>
                <w:noProof/>
                <w:lang w:val="en-US" w:eastAsia="en-US"/>
              </w:rPr>
            </w:rPrChange>
          </w:rPr>
          <w:t xml:space="preserve"> </w:t>
        </w:r>
        <w:r w:rsidR="00141287" w:rsidRPr="00141287">
          <w:rPr>
            <w:noProof/>
            <w:lang w:val="en-US" w:eastAsia="en-US"/>
          </w:rPr>
          <w:drawing>
            <wp:inline distT="0" distB="0" distL="0" distR="0" wp14:anchorId="51C8F3FF" wp14:editId="5EBE7A8A">
              <wp:extent cx="6631305" cy="4303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31305" cy="4303395"/>
                      </a:xfrm>
                      <a:prstGeom prst="rect">
                        <a:avLst/>
                      </a:prstGeom>
                    </pic:spPr>
                  </pic:pic>
                </a:graphicData>
              </a:graphic>
            </wp:inline>
          </w:drawing>
        </w:r>
      </w:ins>
    </w:p>
    <w:p w14:paraId="28B56896" w14:textId="77777777" w:rsidR="00564681" w:rsidRDefault="00564681" w:rsidP="00564681">
      <w:pPr>
        <w:pStyle w:val="BodyText"/>
        <w:rPr>
          <w:ins w:id="445" w:author="Yair Benzaquen" w:date="2018-06-22T12:31:00Z"/>
        </w:rPr>
      </w:pPr>
    </w:p>
    <w:p w14:paraId="392373BE" w14:textId="77777777" w:rsidR="00141287" w:rsidRDefault="00141287" w:rsidP="00564681">
      <w:pPr>
        <w:pStyle w:val="BodyText"/>
        <w:rPr>
          <w:ins w:id="446" w:author="Yair Benzaquen" w:date="2018-06-22T12:31:00Z"/>
        </w:rPr>
      </w:pPr>
    </w:p>
    <w:p w14:paraId="08FA2AD2" w14:textId="65ADA033" w:rsidR="00141287" w:rsidRPr="00564681" w:rsidRDefault="00141287" w:rsidP="00141287">
      <w:pPr>
        <w:pStyle w:val="BodyText"/>
        <w:ind w:left="567"/>
      </w:pPr>
      <w:ins w:id="447" w:author="Yair Benzaquen" w:date="2018-06-22T12:31:00Z">
        <w:r w:rsidRPr="00141287">
          <w:rPr>
            <w:noProof/>
            <w:lang w:val="en-US" w:eastAsia="en-US"/>
          </w:rPr>
          <w:lastRenderedPageBreak/>
          <w:drawing>
            <wp:inline distT="0" distB="0" distL="0" distR="0" wp14:anchorId="50E7AD5A" wp14:editId="568CAD3D">
              <wp:extent cx="6631305" cy="1925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1305" cy="1925955"/>
                      </a:xfrm>
                      <a:prstGeom prst="rect">
                        <a:avLst/>
                      </a:prstGeom>
                    </pic:spPr>
                  </pic:pic>
                </a:graphicData>
              </a:graphic>
            </wp:inline>
          </w:drawing>
        </w:r>
      </w:ins>
    </w:p>
    <w:p w14:paraId="0E2DC2E6" w14:textId="77777777" w:rsidR="00141287" w:rsidRDefault="00141287" w:rsidP="00EC2B5E">
      <w:pPr>
        <w:pStyle w:val="Heading1"/>
        <w:rPr>
          <w:ins w:id="448" w:author="Yair Benzaquen" w:date="2018-06-22T12:31:00Z"/>
        </w:rPr>
      </w:pPr>
    </w:p>
    <w:p w14:paraId="776CFEAD" w14:textId="420D16F3" w:rsidR="00EC2B5E" w:rsidRPr="007372D8" w:rsidRDefault="00EC2B5E" w:rsidP="00EC2B5E">
      <w:pPr>
        <w:pStyle w:val="Heading1"/>
        <w:rPr>
          <w:ins w:id="449" w:author="Yair Benzaquen" w:date="2018-06-22T10:08:00Z"/>
        </w:rPr>
      </w:pPr>
      <w:bookmarkStart w:id="450" w:name="_Toc518330264"/>
      <w:ins w:id="451" w:author="Yair Benzaquen" w:date="2018-06-22T10:08:00Z">
        <w:r>
          <w:t>Entregabl</w:t>
        </w:r>
        <w:r w:rsidR="00FE3670">
          <w:t>e 1</w:t>
        </w:r>
        <w:r>
          <w:t>: Arquitectura As-Is</w:t>
        </w:r>
        <w:bookmarkEnd w:id="450"/>
        <w:r w:rsidRPr="007372D8">
          <w:t xml:space="preserve"> </w:t>
        </w:r>
      </w:ins>
    </w:p>
    <w:p w14:paraId="2B733154" w14:textId="77777777" w:rsidR="00EC2B5E" w:rsidRPr="00CD61F3" w:rsidRDefault="00EC2B5E" w:rsidP="00EC2B5E">
      <w:pPr>
        <w:pStyle w:val="HeadingBar"/>
        <w:rPr>
          <w:ins w:id="452" w:author="Yair Benzaquen" w:date="2018-06-22T10:08:00Z"/>
          <w:rFonts w:ascii="Arial Narrow" w:hAnsi="Arial Narrow"/>
          <w:color w:val="auto"/>
          <w:lang w:val="es-AR"/>
        </w:rPr>
      </w:pPr>
    </w:p>
    <w:p w14:paraId="7D382E5E" w14:textId="77777777" w:rsidR="00EC2B5E" w:rsidRPr="001A4789" w:rsidRDefault="00EC2B5E" w:rsidP="00EC2B5E">
      <w:pPr>
        <w:pStyle w:val="EstiloTtulo3BookAntiqua"/>
        <w:rPr>
          <w:ins w:id="453" w:author="Yair Benzaquen" w:date="2018-06-22T10:08:00Z"/>
        </w:rPr>
      </w:pPr>
      <w:bookmarkStart w:id="454" w:name="_Toc518330265"/>
      <w:ins w:id="455" w:author="Yair Benzaquen" w:date="2018-06-22T10:08:00Z">
        <w:r>
          <w:t>Informe de Arquitectura As-Is</w:t>
        </w:r>
        <w:bookmarkEnd w:id="454"/>
      </w:ins>
    </w:p>
    <w:p w14:paraId="6F57B798" w14:textId="77777777" w:rsidR="00EC2B5E" w:rsidRDefault="00EC2B5E" w:rsidP="00EC2B5E">
      <w:pPr>
        <w:pStyle w:val="BodyText"/>
        <w:jc w:val="both"/>
        <w:rPr>
          <w:ins w:id="456" w:author="Yair Benzaquen" w:date="2018-06-22T10:08:00Z"/>
          <w:rFonts w:ascii="Arial Narrow" w:hAnsi="Arial Narrow"/>
          <w:lang w:val="es-ES"/>
        </w:rPr>
      </w:pPr>
      <w:ins w:id="457" w:author="Yair Benzaquen" w:date="2018-06-22T10:08:00Z">
        <w:r w:rsidRPr="005F3F97">
          <w:rPr>
            <w:rFonts w:ascii="Arial Narrow" w:hAnsi="Arial Narrow"/>
            <w:lang w:val="es-ES"/>
          </w:rPr>
          <w:t>Se realizará un levantamiento de la situación actual de cada AFP para poder determinar la Arquitectura AS-I</w:t>
        </w:r>
        <w:r>
          <w:rPr>
            <w:rFonts w:ascii="Arial Narrow" w:hAnsi="Arial Narrow"/>
            <w:lang w:val="es-ES"/>
          </w:rPr>
          <w:t>s mediante un informe completo.</w:t>
        </w:r>
      </w:ins>
    </w:p>
    <w:p w14:paraId="132B2E58" w14:textId="77777777" w:rsidR="00EC2B5E" w:rsidRDefault="00EC2B5E" w:rsidP="00EC2B5E">
      <w:pPr>
        <w:pStyle w:val="BodyText"/>
        <w:jc w:val="both"/>
        <w:rPr>
          <w:ins w:id="458" w:author="Yair Benzaquen" w:date="2018-06-22T10:08:00Z"/>
          <w:rFonts w:ascii="Arial Narrow" w:hAnsi="Arial Narrow"/>
          <w:lang w:val="es-ES"/>
        </w:rPr>
      </w:pPr>
      <w:ins w:id="459" w:author="Yair Benzaquen" w:date="2018-06-22T10:08:00Z">
        <w:r>
          <w:rPr>
            <w:rFonts w:ascii="Arial Narrow" w:hAnsi="Arial Narrow"/>
            <w:lang w:val="es-ES"/>
          </w:rPr>
          <w:t>Durante el levantamiento se tomarán en cuenta:</w:t>
        </w:r>
      </w:ins>
    </w:p>
    <w:p w14:paraId="7A9D9DA3" w14:textId="77777777" w:rsidR="00EC2B5E" w:rsidRDefault="00EC2B5E" w:rsidP="00EC2B5E">
      <w:pPr>
        <w:pStyle w:val="BodyText"/>
        <w:numPr>
          <w:ilvl w:val="0"/>
          <w:numId w:val="36"/>
        </w:numPr>
        <w:jc w:val="both"/>
        <w:rPr>
          <w:ins w:id="460" w:author="Yair Benzaquen" w:date="2018-06-22T10:08:00Z"/>
          <w:rFonts w:ascii="Arial Narrow" w:hAnsi="Arial Narrow"/>
          <w:lang w:val="es-ES"/>
        </w:rPr>
      </w:pPr>
      <w:ins w:id="461" w:author="Yair Benzaquen" w:date="2018-06-22T10:08:00Z">
        <w:r>
          <w:rPr>
            <w:rFonts w:ascii="Arial Narrow" w:hAnsi="Arial Narrow"/>
            <w:lang w:val="es-ES"/>
          </w:rPr>
          <w:t>Revisión de arquitectura Core y No Core</w:t>
        </w:r>
      </w:ins>
    </w:p>
    <w:p w14:paraId="0BB574D9" w14:textId="77777777" w:rsidR="00EC2B5E" w:rsidRDefault="00EC2B5E" w:rsidP="00EC2B5E">
      <w:pPr>
        <w:pStyle w:val="BodyText"/>
        <w:numPr>
          <w:ilvl w:val="0"/>
          <w:numId w:val="36"/>
        </w:numPr>
        <w:jc w:val="both"/>
        <w:rPr>
          <w:ins w:id="462" w:author="Yair Benzaquen" w:date="2018-06-22T10:08:00Z"/>
          <w:rFonts w:ascii="Arial Narrow" w:hAnsi="Arial Narrow"/>
          <w:lang w:val="es-ES"/>
        </w:rPr>
      </w:pPr>
      <w:ins w:id="463" w:author="Yair Benzaquen" w:date="2018-06-22T10:08:00Z">
        <w:r>
          <w:rPr>
            <w:rFonts w:ascii="Arial Narrow" w:hAnsi="Arial Narrow"/>
            <w:lang w:val="es-ES"/>
          </w:rPr>
          <w:t>Revisión de Integraciones</w:t>
        </w:r>
      </w:ins>
    </w:p>
    <w:p w14:paraId="4B505B69" w14:textId="77777777" w:rsidR="00EC2B5E" w:rsidRDefault="00EC2B5E" w:rsidP="00EC2B5E">
      <w:pPr>
        <w:pStyle w:val="BodyText"/>
        <w:numPr>
          <w:ilvl w:val="0"/>
          <w:numId w:val="36"/>
        </w:numPr>
        <w:jc w:val="both"/>
        <w:rPr>
          <w:ins w:id="464" w:author="Yair Benzaquen" w:date="2018-06-22T10:08:00Z"/>
          <w:rFonts w:ascii="Arial Narrow" w:hAnsi="Arial Narrow"/>
          <w:lang w:val="es-ES"/>
        </w:rPr>
      </w:pPr>
      <w:ins w:id="465" w:author="Yair Benzaquen" w:date="2018-06-22T10:08:00Z">
        <w:r>
          <w:rPr>
            <w:rFonts w:ascii="Arial Narrow" w:hAnsi="Arial Narrow"/>
            <w:lang w:val="es-ES"/>
          </w:rPr>
          <w:t>Revisión de Seguridad</w:t>
        </w:r>
      </w:ins>
    </w:p>
    <w:p w14:paraId="64CF95EC" w14:textId="77777777" w:rsidR="00EC2B5E" w:rsidRDefault="00EC2B5E" w:rsidP="00EC2B5E">
      <w:pPr>
        <w:pStyle w:val="BodyText"/>
        <w:numPr>
          <w:ilvl w:val="0"/>
          <w:numId w:val="36"/>
        </w:numPr>
        <w:jc w:val="both"/>
        <w:rPr>
          <w:ins w:id="466" w:author="Yair Benzaquen" w:date="2018-06-22T10:08:00Z"/>
          <w:rFonts w:ascii="Arial Narrow" w:hAnsi="Arial Narrow"/>
          <w:lang w:val="es-ES"/>
        </w:rPr>
      </w:pPr>
      <w:ins w:id="467" w:author="Yair Benzaquen" w:date="2018-06-22T10:08:00Z">
        <w:r>
          <w:rPr>
            <w:rFonts w:ascii="Arial Narrow" w:hAnsi="Arial Narrow"/>
            <w:lang w:val="es-ES"/>
          </w:rPr>
          <w:t>Revisión de Volumetría y Datos</w:t>
        </w:r>
      </w:ins>
    </w:p>
    <w:p w14:paraId="0AB76337" w14:textId="77777777" w:rsidR="00EC2B5E" w:rsidRDefault="00EC2B5E" w:rsidP="00EC2B5E">
      <w:pPr>
        <w:pStyle w:val="BodyText"/>
        <w:ind w:left="3240"/>
        <w:jc w:val="both"/>
        <w:rPr>
          <w:ins w:id="468" w:author="Yair Benzaquen" w:date="2018-06-22T10:08:00Z"/>
          <w:rFonts w:ascii="Arial Narrow" w:hAnsi="Arial Narrow"/>
          <w:lang w:val="es-ES"/>
        </w:rPr>
      </w:pPr>
    </w:p>
    <w:p w14:paraId="3865FEB6" w14:textId="77777777" w:rsidR="00EC2B5E" w:rsidRDefault="00EC2B5E" w:rsidP="00EC2B5E">
      <w:pPr>
        <w:rPr>
          <w:ins w:id="469" w:author="Yair Benzaquen" w:date="2018-06-22T10:08:00Z"/>
          <w:rFonts w:ascii="Arial Narrow" w:hAnsi="Arial Narrow"/>
          <w:lang w:val="es-ES"/>
        </w:rPr>
      </w:pPr>
      <w:ins w:id="470" w:author="Yair Benzaquen" w:date="2018-06-22T10:08:00Z">
        <w:r>
          <w:rPr>
            <w:rFonts w:ascii="Arial Narrow" w:hAnsi="Arial Narrow"/>
            <w:lang w:val="es-ES"/>
          </w:rPr>
          <w:br w:type="page"/>
        </w:r>
      </w:ins>
    </w:p>
    <w:p w14:paraId="3BE95BC4" w14:textId="77777777" w:rsidR="00EC2B5E" w:rsidRPr="004C6EFC" w:rsidRDefault="00EC2B5E" w:rsidP="00EC2B5E">
      <w:pPr>
        <w:pStyle w:val="BodyText"/>
        <w:ind w:left="3240"/>
        <w:jc w:val="both"/>
        <w:rPr>
          <w:ins w:id="471" w:author="Yair Benzaquen" w:date="2018-06-22T10:08:00Z"/>
          <w:rFonts w:ascii="Arial Narrow" w:hAnsi="Arial Narrow"/>
          <w:lang w:val="es-ES"/>
        </w:rPr>
      </w:pPr>
    </w:p>
    <w:p w14:paraId="02724B45" w14:textId="3B9A253F" w:rsidR="00EC2B5E" w:rsidRPr="001A1797" w:rsidRDefault="002C1C3B" w:rsidP="00EC2B5E">
      <w:pPr>
        <w:pStyle w:val="Heading1"/>
        <w:rPr>
          <w:ins w:id="472" w:author="Yair Benzaquen" w:date="2018-06-22T10:08:00Z"/>
        </w:rPr>
      </w:pPr>
      <w:bookmarkStart w:id="473" w:name="_Toc518330266"/>
      <w:ins w:id="474" w:author="Yair Benzaquen" w:date="2018-06-22T10:08:00Z">
        <w:r>
          <w:t>Entregable 2</w:t>
        </w:r>
        <w:r w:rsidR="00EC2B5E">
          <w:t>: Lineamientos de Arquitectura</w:t>
        </w:r>
        <w:bookmarkEnd w:id="473"/>
        <w:r w:rsidR="00EC2B5E" w:rsidRPr="007372D8">
          <w:t xml:space="preserve"> </w:t>
        </w:r>
      </w:ins>
    </w:p>
    <w:p w14:paraId="75BE3A1B" w14:textId="77777777" w:rsidR="00EC2B5E" w:rsidRPr="00625B57" w:rsidRDefault="00EC2B5E" w:rsidP="00EC2B5E">
      <w:pPr>
        <w:pStyle w:val="BodyText"/>
        <w:ind w:left="567"/>
        <w:jc w:val="both"/>
        <w:rPr>
          <w:ins w:id="475" w:author="Yair Benzaquen" w:date="2018-06-22T10:08:00Z"/>
          <w:rFonts w:ascii="Arial Narrow" w:hAnsi="Arial Narrow"/>
        </w:rPr>
      </w:pPr>
    </w:p>
    <w:p w14:paraId="1DC805D0" w14:textId="77777777" w:rsidR="00EC2B5E" w:rsidRPr="00CD61F3" w:rsidRDefault="00EC2B5E" w:rsidP="00EC2B5E">
      <w:pPr>
        <w:pStyle w:val="HeadingBar"/>
        <w:rPr>
          <w:ins w:id="476" w:author="Yair Benzaquen" w:date="2018-06-22T10:08:00Z"/>
          <w:rFonts w:ascii="Arial Narrow" w:hAnsi="Arial Narrow"/>
          <w:color w:val="auto"/>
          <w:lang w:val="es-AR"/>
        </w:rPr>
      </w:pPr>
    </w:p>
    <w:p w14:paraId="1D93CB9D" w14:textId="77777777" w:rsidR="00EC2B5E" w:rsidRPr="00D27E8D" w:rsidRDefault="00EC2B5E" w:rsidP="00EC2B5E">
      <w:pPr>
        <w:pStyle w:val="EstiloTtulo3BookAntiqua"/>
        <w:rPr>
          <w:ins w:id="477" w:author="Yair Benzaquen" w:date="2018-06-22T10:08:00Z"/>
        </w:rPr>
      </w:pPr>
      <w:bookmarkStart w:id="478" w:name="_Toc518330267"/>
      <w:ins w:id="479" w:author="Yair Benzaquen" w:date="2018-06-22T10:08:00Z">
        <w:r>
          <w:t>Principios de Arquitectura</w:t>
        </w:r>
        <w:bookmarkEnd w:id="478"/>
      </w:ins>
    </w:p>
    <w:p w14:paraId="49F711B6" w14:textId="77777777" w:rsidR="00EC2B5E" w:rsidRPr="001368C9" w:rsidRDefault="00EC2B5E" w:rsidP="00EC2B5E">
      <w:pPr>
        <w:pStyle w:val="MacroText"/>
        <w:tabs>
          <w:tab w:val="clear" w:pos="480"/>
          <w:tab w:val="clear" w:pos="960"/>
          <w:tab w:val="clear" w:pos="1440"/>
          <w:tab w:val="clear" w:pos="1920"/>
          <w:tab w:val="clear" w:pos="2400"/>
          <w:tab w:val="clear" w:pos="2880"/>
          <w:tab w:val="clear" w:pos="3360"/>
          <w:tab w:val="clear" w:pos="3840"/>
          <w:tab w:val="clear" w:pos="4320"/>
        </w:tabs>
        <w:rPr>
          <w:ins w:id="480" w:author="Yair Benzaquen" w:date="2018-06-22T10:08:00Z"/>
          <w:b/>
          <w:bCs/>
          <w:snapToGrid/>
          <w:szCs w:val="24"/>
          <w:lang w:val="es-PE" w:eastAsia="en-US"/>
        </w:rPr>
      </w:pPr>
    </w:p>
    <w:p w14:paraId="266F5E7E" w14:textId="77777777" w:rsidR="00EC2B5E" w:rsidRPr="00291320" w:rsidRDefault="00EC2B5E" w:rsidP="00EC2B5E">
      <w:pPr>
        <w:pStyle w:val="MacroText"/>
        <w:tabs>
          <w:tab w:val="clear" w:pos="480"/>
          <w:tab w:val="clear" w:pos="960"/>
          <w:tab w:val="clear" w:pos="1440"/>
          <w:tab w:val="clear" w:pos="1920"/>
          <w:tab w:val="clear" w:pos="2400"/>
          <w:tab w:val="clear" w:pos="2880"/>
          <w:tab w:val="clear" w:pos="3360"/>
          <w:tab w:val="clear" w:pos="3840"/>
          <w:tab w:val="clear" w:pos="4320"/>
        </w:tabs>
        <w:jc w:val="both"/>
        <w:rPr>
          <w:ins w:id="481" w:author="Yair Benzaquen" w:date="2018-06-22T10:08:00Z"/>
          <w:rFonts w:eastAsia="Calibri"/>
          <w:snapToGrid/>
          <w:sz w:val="22"/>
          <w:szCs w:val="22"/>
          <w:lang w:val="es-PE" w:eastAsia="en-US"/>
        </w:rPr>
      </w:pPr>
    </w:p>
    <w:p w14:paraId="1988C66B" w14:textId="77777777" w:rsidR="00EC2B5E" w:rsidRPr="00CD61F3" w:rsidRDefault="00EC2B5E" w:rsidP="00EC2B5E">
      <w:pPr>
        <w:pStyle w:val="HeadingBar"/>
        <w:rPr>
          <w:ins w:id="482" w:author="Yair Benzaquen" w:date="2018-06-22T10:08:00Z"/>
          <w:rFonts w:ascii="Arial Narrow" w:hAnsi="Arial Narrow"/>
          <w:color w:val="auto"/>
          <w:lang w:val="es-AR"/>
        </w:rPr>
      </w:pPr>
    </w:p>
    <w:p w14:paraId="2F30A4A7" w14:textId="77777777" w:rsidR="00EC2B5E" w:rsidRPr="00D27E8D" w:rsidRDefault="00EC2B5E" w:rsidP="00EC2B5E">
      <w:pPr>
        <w:pStyle w:val="Style10"/>
        <w:rPr>
          <w:ins w:id="483" w:author="Yair Benzaquen" w:date="2018-06-22T10:08:00Z"/>
        </w:rPr>
      </w:pPr>
      <w:bookmarkStart w:id="484" w:name="_Toc518330268"/>
      <w:ins w:id="485" w:author="Yair Benzaquen" w:date="2018-06-22T10:08:00Z">
        <w:r w:rsidRPr="001D427F">
          <w:t>Domain-Design Driven</w:t>
        </w:r>
        <w:bookmarkEnd w:id="484"/>
      </w:ins>
    </w:p>
    <w:p w14:paraId="782973D4" w14:textId="77777777" w:rsidR="00EC2B5E" w:rsidRPr="001368C9" w:rsidRDefault="00EC2B5E" w:rsidP="00EC2B5E">
      <w:pPr>
        <w:pStyle w:val="MacroText"/>
        <w:tabs>
          <w:tab w:val="clear" w:pos="480"/>
          <w:tab w:val="clear" w:pos="960"/>
          <w:tab w:val="clear" w:pos="1440"/>
          <w:tab w:val="clear" w:pos="1920"/>
          <w:tab w:val="clear" w:pos="2400"/>
          <w:tab w:val="clear" w:pos="2880"/>
          <w:tab w:val="clear" w:pos="3360"/>
          <w:tab w:val="clear" w:pos="3840"/>
          <w:tab w:val="clear" w:pos="4320"/>
        </w:tabs>
        <w:rPr>
          <w:ins w:id="486" w:author="Yair Benzaquen" w:date="2018-06-22T10:08:00Z"/>
          <w:b/>
          <w:bCs/>
          <w:snapToGrid/>
          <w:szCs w:val="24"/>
          <w:lang w:val="es-PE" w:eastAsia="en-US"/>
        </w:rPr>
      </w:pPr>
    </w:p>
    <w:p w14:paraId="694D920F" w14:textId="77777777" w:rsidR="00EC2B5E" w:rsidRPr="0086505A" w:rsidRDefault="00EC2B5E" w:rsidP="00EC2B5E">
      <w:pPr>
        <w:pStyle w:val="BodyText"/>
        <w:ind w:left="2880"/>
        <w:jc w:val="both"/>
        <w:rPr>
          <w:ins w:id="487" w:author="Yair Benzaquen" w:date="2018-06-22T10:08:00Z"/>
          <w:rFonts w:ascii="Arial Narrow" w:hAnsi="Arial Narrow"/>
          <w:lang w:val="es-ES"/>
        </w:rPr>
      </w:pPr>
      <w:ins w:id="488" w:author="Yair Benzaquen" w:date="2018-06-22T10:08:00Z">
        <w:r w:rsidRPr="0086505A">
          <w:rPr>
            <w:rFonts w:ascii="Arial Narrow" w:hAnsi="Arial Narrow"/>
            <w:lang w:val="es-ES"/>
          </w:rPr>
          <w:t>Se propone utilizar las buenas prácticas del principio de a</w:t>
        </w:r>
        <w:r>
          <w:rPr>
            <w:rFonts w:ascii="Arial Narrow" w:hAnsi="Arial Narrow"/>
            <w:lang w:val="es-ES"/>
          </w:rPr>
          <w:t>rquitectura Domain-Driven Design</w:t>
        </w:r>
        <w:r w:rsidRPr="0086505A">
          <w:rPr>
            <w:rFonts w:ascii="Arial Narrow" w:hAnsi="Arial Narrow"/>
            <w:lang w:val="es-ES"/>
          </w:rPr>
          <w:t>, el documento c</w:t>
        </w:r>
        <w:r>
          <w:rPr>
            <w:rFonts w:ascii="Arial Narrow" w:hAnsi="Arial Narrow"/>
            <w:lang w:val="es-ES"/>
          </w:rPr>
          <w:t>ontendrá una guía práctica de có</w:t>
        </w:r>
        <w:r w:rsidRPr="0086505A">
          <w:rPr>
            <w:rFonts w:ascii="Arial Narrow" w:hAnsi="Arial Narrow"/>
            <w:lang w:val="es-ES"/>
          </w:rPr>
          <w:t>mo utilizar dicho principio para la descomposición funcional de</w:t>
        </w:r>
        <w:r>
          <w:rPr>
            <w:rFonts w:ascii="Arial Narrow" w:hAnsi="Arial Narrow"/>
            <w:lang w:val="es-ES"/>
          </w:rPr>
          <w:t>l</w:t>
        </w:r>
        <w:r w:rsidRPr="0086505A">
          <w:rPr>
            <w:rFonts w:ascii="Arial Narrow" w:hAnsi="Arial Narrow"/>
            <w:lang w:val="es-ES"/>
          </w:rPr>
          <w:t xml:space="preserve"> core a construir.</w:t>
        </w:r>
      </w:ins>
    </w:p>
    <w:p w14:paraId="5FE94800" w14:textId="77777777" w:rsidR="00EC2B5E" w:rsidRPr="0086505A" w:rsidRDefault="00EC2B5E" w:rsidP="00EC2B5E">
      <w:pPr>
        <w:pStyle w:val="BodyText"/>
        <w:ind w:left="2880"/>
        <w:jc w:val="both"/>
        <w:rPr>
          <w:ins w:id="489" w:author="Yair Benzaquen" w:date="2018-06-22T10:08:00Z"/>
          <w:rFonts w:ascii="Arial Narrow" w:hAnsi="Arial Narrow"/>
          <w:lang w:val="es-ES"/>
        </w:rPr>
      </w:pPr>
      <w:ins w:id="490" w:author="Yair Benzaquen" w:date="2018-06-22T10:08:00Z">
        <w:r>
          <w:rPr>
            <w:rFonts w:ascii="Arial Narrow" w:hAnsi="Arial Narrow"/>
            <w:lang w:val="es-ES"/>
          </w:rPr>
          <w:t>DDD combina</w:t>
        </w:r>
        <w:r w:rsidRPr="0086505A">
          <w:rPr>
            <w:rFonts w:ascii="Arial Narrow" w:hAnsi="Arial Narrow"/>
            <w:lang w:val="es-ES"/>
          </w:rPr>
          <w:t xml:space="preserve"> la tecnología y la excelencia empresarial con cualquier aplicación de software sofisticada que pueda crearse y administrarse, se basa en la creación de dominios para enfrentar las complejidades técnicas y de negocio formando expertos y grupos de personas con alto ni</w:t>
        </w:r>
        <w:r>
          <w:rPr>
            <w:rFonts w:ascii="Arial Narrow" w:hAnsi="Arial Narrow"/>
            <w:lang w:val="es-ES"/>
          </w:rPr>
          <w:t>vel de conocimiento por dominio. El</w:t>
        </w:r>
        <w:r w:rsidRPr="0086505A">
          <w:rPr>
            <w:rFonts w:ascii="Arial Narrow" w:hAnsi="Arial Narrow"/>
            <w:lang w:val="es-ES"/>
          </w:rPr>
          <w:t xml:space="preserve"> ámbito de los dominios son los que figuran en el siguiente diagrama.</w:t>
        </w:r>
      </w:ins>
    </w:p>
    <w:p w14:paraId="137C2030" w14:textId="77777777" w:rsidR="00EC2B5E" w:rsidRPr="0086505A" w:rsidRDefault="00EC2B5E" w:rsidP="00EC2B5E">
      <w:pPr>
        <w:pStyle w:val="BodyText"/>
        <w:ind w:left="2880"/>
        <w:jc w:val="both"/>
        <w:rPr>
          <w:ins w:id="491" w:author="Yair Benzaquen" w:date="2018-06-22T10:08:00Z"/>
          <w:rFonts w:ascii="Arial Narrow" w:hAnsi="Arial Narrow"/>
          <w:lang w:val="es-ES"/>
        </w:rPr>
      </w:pPr>
    </w:p>
    <w:p w14:paraId="1BEB9267" w14:textId="77777777" w:rsidR="00EC2B5E" w:rsidRDefault="00EC2B5E" w:rsidP="00EC2B5E">
      <w:pPr>
        <w:pStyle w:val="BodyText"/>
        <w:jc w:val="both"/>
        <w:rPr>
          <w:ins w:id="492" w:author="Yair Benzaquen" w:date="2018-06-22T10:08:00Z"/>
          <w:rFonts w:ascii="Arial Narrow" w:hAnsi="Arial Narrow"/>
          <w:lang w:val="es-ES"/>
        </w:rPr>
      </w:pPr>
    </w:p>
    <w:p w14:paraId="375C3F67" w14:textId="77777777" w:rsidR="00EC2B5E" w:rsidRPr="0086505A" w:rsidRDefault="00EC2B5E" w:rsidP="00EC2B5E">
      <w:pPr>
        <w:pStyle w:val="BodyText"/>
        <w:ind w:left="2880"/>
        <w:jc w:val="both"/>
        <w:rPr>
          <w:ins w:id="493" w:author="Yair Benzaquen" w:date="2018-06-22T10:08:00Z"/>
          <w:rFonts w:ascii="Arial Narrow" w:hAnsi="Arial Narrow"/>
          <w:lang w:val="es-ES"/>
        </w:rPr>
      </w:pPr>
      <w:ins w:id="494" w:author="Yair Benzaquen" w:date="2018-06-22T10:08:00Z">
        <w:r>
          <w:rPr>
            <w:noProof/>
            <w:lang w:val="en-US" w:eastAsia="en-US"/>
          </w:rPr>
          <w:drawing>
            <wp:inline distT="0" distB="0" distL="0" distR="0" wp14:anchorId="7E5BA9AF" wp14:editId="1D8994E3">
              <wp:extent cx="2889250" cy="1907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004" cy="1936427"/>
                      </a:xfrm>
                      <a:prstGeom prst="rect">
                        <a:avLst/>
                      </a:prstGeom>
                    </pic:spPr>
                  </pic:pic>
                </a:graphicData>
              </a:graphic>
            </wp:inline>
          </w:drawing>
        </w:r>
      </w:ins>
    </w:p>
    <w:p w14:paraId="68F91EEB" w14:textId="77777777" w:rsidR="00EC2B5E" w:rsidRDefault="00EC2B5E" w:rsidP="00EC2B5E">
      <w:pPr>
        <w:pStyle w:val="BodyText"/>
        <w:ind w:left="2880"/>
        <w:jc w:val="both"/>
        <w:rPr>
          <w:ins w:id="495" w:author="Yair Benzaquen" w:date="2018-06-22T10:08:00Z"/>
          <w:rFonts w:ascii="Arial Narrow" w:hAnsi="Arial Narrow"/>
          <w:lang w:val="es-ES"/>
        </w:rPr>
      </w:pPr>
      <w:ins w:id="496" w:author="Yair Benzaquen" w:date="2018-06-22T10:08:00Z">
        <w:r>
          <w:rPr>
            <w:rFonts w:ascii="Arial Narrow" w:hAnsi="Arial Narrow"/>
            <w:lang w:val="es-ES"/>
          </w:rPr>
          <w:lastRenderedPageBreak/>
          <w:t>(Ámbitos de los dominios)</w:t>
        </w:r>
      </w:ins>
    </w:p>
    <w:p w14:paraId="382408AB" w14:textId="77777777" w:rsidR="00EC2B5E" w:rsidRPr="0086505A" w:rsidRDefault="00EC2B5E" w:rsidP="00EC2B5E">
      <w:pPr>
        <w:pStyle w:val="BodyText"/>
        <w:ind w:left="0"/>
        <w:jc w:val="both"/>
        <w:rPr>
          <w:ins w:id="497" w:author="Yair Benzaquen" w:date="2018-06-22T10:08:00Z"/>
          <w:rFonts w:ascii="Arial Narrow" w:hAnsi="Arial Narrow"/>
          <w:lang w:val="es-ES"/>
        </w:rPr>
      </w:pPr>
    </w:p>
    <w:p w14:paraId="596D6628" w14:textId="77777777" w:rsidR="00EC2B5E" w:rsidRDefault="00EC2B5E" w:rsidP="00EC2B5E">
      <w:pPr>
        <w:pStyle w:val="BodyText"/>
        <w:ind w:left="2880"/>
        <w:jc w:val="both"/>
        <w:rPr>
          <w:ins w:id="498" w:author="Yair Benzaquen" w:date="2018-06-22T10:08:00Z"/>
          <w:rFonts w:ascii="Arial Narrow" w:hAnsi="Arial Narrow"/>
          <w:lang w:val="es-ES"/>
        </w:rPr>
      </w:pPr>
      <w:ins w:id="499" w:author="Yair Benzaquen" w:date="2018-06-22T10:08:00Z">
        <w:r w:rsidRPr="0086505A">
          <w:rPr>
            <w:rFonts w:ascii="Arial Narrow" w:hAnsi="Arial Narrow"/>
            <w:lang w:val="es-ES"/>
          </w:rPr>
          <w:t>El diagrama anterior es un intento por visualizar un modelo de software impulsado por dominio e impulsado por el esfuerzo colaborado de expertos por cada dominio y tecnología.</w:t>
        </w:r>
      </w:ins>
    </w:p>
    <w:p w14:paraId="54F4E4CC" w14:textId="77777777" w:rsidR="00EC2B5E" w:rsidRDefault="00EC2B5E" w:rsidP="00EC2B5E">
      <w:pPr>
        <w:pStyle w:val="BodyText"/>
        <w:ind w:left="2880"/>
        <w:jc w:val="both"/>
        <w:rPr>
          <w:ins w:id="500" w:author="Yair Benzaquen" w:date="2018-06-22T10:08:00Z"/>
          <w:rFonts w:ascii="Arial Narrow" w:hAnsi="Arial Narrow"/>
          <w:lang w:val="es-ES"/>
        </w:rPr>
      </w:pPr>
    </w:p>
    <w:p w14:paraId="51FA3EE6" w14:textId="77777777" w:rsidR="00EC2B5E" w:rsidRPr="00635190" w:rsidRDefault="00EC2B5E" w:rsidP="00EC2B5E">
      <w:pPr>
        <w:pStyle w:val="BodyText"/>
        <w:ind w:left="2880"/>
        <w:jc w:val="both"/>
        <w:rPr>
          <w:ins w:id="501" w:author="Yair Benzaquen" w:date="2018-06-22T10:08:00Z"/>
          <w:rFonts w:ascii="Arial Narrow" w:hAnsi="Arial Narrow"/>
          <w:b/>
          <w:lang w:val="es-ES"/>
        </w:rPr>
      </w:pPr>
      <w:ins w:id="502" w:author="Yair Benzaquen" w:date="2018-06-22T10:08:00Z">
        <w:r w:rsidRPr="00635190">
          <w:rPr>
            <w:rFonts w:ascii="Arial Narrow" w:hAnsi="Arial Narrow"/>
            <w:b/>
            <w:lang w:val="es-ES"/>
          </w:rPr>
          <w:t>Patrones de Arquitectura DDD</w:t>
        </w:r>
      </w:ins>
    </w:p>
    <w:p w14:paraId="084BE0C3" w14:textId="77777777" w:rsidR="00EC2B5E" w:rsidRDefault="00EC2B5E" w:rsidP="00EC2B5E">
      <w:pPr>
        <w:pStyle w:val="BodyText"/>
        <w:numPr>
          <w:ilvl w:val="0"/>
          <w:numId w:val="19"/>
        </w:numPr>
        <w:jc w:val="both"/>
        <w:rPr>
          <w:ins w:id="503" w:author="Yair Benzaquen" w:date="2018-06-22T10:08:00Z"/>
          <w:rFonts w:ascii="Arial Narrow" w:hAnsi="Arial Narrow"/>
          <w:lang w:val="es-ES"/>
        </w:rPr>
      </w:pPr>
      <w:ins w:id="504" w:author="Yair Benzaquen" w:date="2018-06-22T10:08:00Z">
        <w:r>
          <w:rPr>
            <w:rFonts w:ascii="Arial Narrow" w:hAnsi="Arial Narrow"/>
            <w:lang w:val="es-ES"/>
          </w:rPr>
          <w:t>Único y Universal Lenguaje:</w:t>
        </w:r>
      </w:ins>
    </w:p>
    <w:p w14:paraId="61FA5F32" w14:textId="77777777" w:rsidR="00EC2B5E" w:rsidRDefault="00EC2B5E" w:rsidP="00EC2B5E">
      <w:pPr>
        <w:pStyle w:val="BodyText"/>
        <w:ind w:left="3600"/>
        <w:jc w:val="both"/>
        <w:rPr>
          <w:ins w:id="505" w:author="Yair Benzaquen" w:date="2018-06-22T10:08:00Z"/>
          <w:rFonts w:ascii="Arial Narrow" w:hAnsi="Arial Narrow"/>
          <w:lang w:val="es-ES"/>
        </w:rPr>
      </w:pPr>
      <w:ins w:id="506" w:author="Yair Benzaquen" w:date="2018-06-22T10:08:00Z">
        <w:r w:rsidRPr="0086505A">
          <w:rPr>
            <w:rFonts w:ascii="Arial Narrow" w:hAnsi="Arial Narrow"/>
            <w:lang w:val="es-ES"/>
          </w:rPr>
          <w:t>Un modelo actúa como un lenguaje universal para gestionar la comunicación entre desarrolladores de software y expertos de dominio. La siguiente tabla muestra el ejemplo de los lenguajes ubicuos y su pseudo código equivalente:</w:t>
        </w:r>
      </w:ins>
    </w:p>
    <w:p w14:paraId="5D22F082" w14:textId="77777777" w:rsidR="00EC2B5E" w:rsidRDefault="00EC2B5E" w:rsidP="00EC2B5E">
      <w:pPr>
        <w:pStyle w:val="BodyText"/>
        <w:ind w:left="3600"/>
        <w:jc w:val="both"/>
        <w:rPr>
          <w:ins w:id="507" w:author="Yair Benzaquen" w:date="2018-06-22T10:08:00Z"/>
          <w:rFonts w:ascii="Arial Narrow" w:hAnsi="Arial Narrow"/>
          <w:lang w:val="es-ES"/>
        </w:rPr>
      </w:pPr>
      <w:ins w:id="508" w:author="Yair Benzaquen" w:date="2018-06-22T10:08:00Z">
        <w:r>
          <w:rPr>
            <w:rFonts w:ascii="Arial Narrow" w:hAnsi="Arial Narrow"/>
            <w:lang w:val="es-ES"/>
          </w:rPr>
          <w:t>Representación a nivel de código:</w:t>
        </w:r>
      </w:ins>
    </w:p>
    <w:p w14:paraId="207181EC" w14:textId="77777777" w:rsidR="00EC2B5E" w:rsidRDefault="00EC2B5E" w:rsidP="00EC2B5E">
      <w:pPr>
        <w:pStyle w:val="BodyText"/>
        <w:ind w:left="0"/>
        <w:jc w:val="both"/>
        <w:rPr>
          <w:ins w:id="509" w:author="Yair Benzaquen" w:date="2018-06-22T10:08:00Z"/>
          <w:rFonts w:ascii="Arial Narrow" w:hAnsi="Arial Narrow"/>
          <w:lang w:val="es-ES"/>
        </w:rPr>
      </w:pPr>
    </w:p>
    <w:p w14:paraId="3D91F448" w14:textId="77777777" w:rsidR="00EC2B5E" w:rsidRPr="00C66DBE" w:rsidRDefault="00EC2B5E" w:rsidP="00EC2B5E">
      <w:pPr>
        <w:pStyle w:val="BodyText"/>
        <w:ind w:left="3600"/>
        <w:jc w:val="both"/>
        <w:rPr>
          <w:ins w:id="510" w:author="Yair Benzaquen" w:date="2018-06-22T10:08:00Z"/>
          <w:rFonts w:ascii="Arial Narrow" w:hAnsi="Arial Narrow"/>
          <w:lang w:val="es-ES"/>
        </w:rPr>
      </w:pPr>
      <w:ins w:id="511" w:author="Yair Benzaquen" w:date="2018-06-22T10:08:00Z">
        <w:r>
          <w:rPr>
            <w:noProof/>
            <w:lang w:val="en-US" w:eastAsia="en-US"/>
          </w:rPr>
          <w:drawing>
            <wp:anchor distT="0" distB="0" distL="114300" distR="114300" simplePos="0" relativeHeight="251678720" behindDoc="0" locked="0" layoutInCell="1" allowOverlap="1" wp14:anchorId="42219B1C" wp14:editId="1E48686D">
              <wp:simplePos x="0" y="0"/>
              <wp:positionH relativeFrom="column">
                <wp:posOffset>703580</wp:posOffset>
              </wp:positionH>
              <wp:positionV relativeFrom="paragraph">
                <wp:posOffset>80010</wp:posOffset>
              </wp:positionV>
              <wp:extent cx="5612130" cy="1749425"/>
              <wp:effectExtent l="0" t="0" r="127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1749425"/>
                      </a:xfrm>
                      <a:prstGeom prst="rect">
                        <a:avLst/>
                      </a:prstGeom>
                    </pic:spPr>
                  </pic:pic>
                </a:graphicData>
              </a:graphic>
              <wp14:sizeRelH relativeFrom="margin">
                <wp14:pctWidth>0</wp14:pctWidth>
              </wp14:sizeRelH>
              <wp14:sizeRelV relativeFrom="margin">
                <wp14:pctHeight>0</wp14:pctHeight>
              </wp14:sizeRelV>
            </wp:anchor>
          </w:drawing>
        </w:r>
      </w:ins>
    </w:p>
    <w:p w14:paraId="235534D1" w14:textId="77777777" w:rsidR="00EC2B5E" w:rsidRDefault="00EC2B5E" w:rsidP="00EC2B5E">
      <w:pPr>
        <w:pStyle w:val="BodyText"/>
        <w:numPr>
          <w:ilvl w:val="0"/>
          <w:numId w:val="19"/>
        </w:numPr>
        <w:ind w:left="3544"/>
        <w:jc w:val="both"/>
        <w:rPr>
          <w:ins w:id="512" w:author="Yair Benzaquen" w:date="2018-06-22T10:08:00Z"/>
          <w:rFonts w:ascii="Arial Narrow" w:hAnsi="Arial Narrow"/>
          <w:lang w:val="en-US"/>
        </w:rPr>
      </w:pPr>
      <w:ins w:id="513" w:author="Yair Benzaquen" w:date="2018-06-22T10:08:00Z">
        <w:r w:rsidRPr="0086505A">
          <w:rPr>
            <w:rFonts w:ascii="Arial Narrow" w:hAnsi="Arial Narrow"/>
            <w:lang w:val="en-US"/>
          </w:rPr>
          <w:t>Domain, Subdomain, and core domain</w:t>
        </w:r>
        <w:r>
          <w:rPr>
            <w:rFonts w:ascii="Arial Narrow" w:hAnsi="Arial Narrow"/>
            <w:lang w:val="en-US"/>
          </w:rPr>
          <w:t>:</w:t>
        </w:r>
      </w:ins>
    </w:p>
    <w:p w14:paraId="16D7F46B" w14:textId="77777777" w:rsidR="00EC2B5E" w:rsidRDefault="00EC2B5E" w:rsidP="00EC2B5E">
      <w:pPr>
        <w:pStyle w:val="BodyText"/>
        <w:ind w:left="3600"/>
        <w:jc w:val="both"/>
        <w:rPr>
          <w:ins w:id="514" w:author="Yair Benzaquen" w:date="2018-06-22T10:08:00Z"/>
          <w:rFonts w:ascii="Arial Narrow" w:hAnsi="Arial Narrow"/>
          <w:lang w:val="es-ES"/>
        </w:rPr>
      </w:pPr>
      <w:ins w:id="515" w:author="Yair Benzaquen" w:date="2018-06-22T10:08:00Z">
        <w:r w:rsidRPr="0086505A">
          <w:rPr>
            <w:rFonts w:ascii="Arial Narrow" w:hAnsi="Arial Narrow"/>
            <w:lang w:val="es-ES"/>
          </w:rPr>
          <w:t>El dominio se refiere a un espacio problemático para el cual los equipos de software intentan crear una solución, y representa cómo funciona el negocio real.</w:t>
        </w:r>
      </w:ins>
    </w:p>
    <w:p w14:paraId="75C87313" w14:textId="77777777" w:rsidR="00EC2B5E" w:rsidRDefault="00EC2B5E" w:rsidP="00EC2B5E">
      <w:pPr>
        <w:pStyle w:val="BodyText"/>
        <w:ind w:left="3600"/>
        <w:jc w:val="both"/>
        <w:rPr>
          <w:ins w:id="516" w:author="Yair Benzaquen" w:date="2018-06-22T10:08:00Z"/>
          <w:rFonts w:ascii="Arial Narrow" w:hAnsi="Arial Narrow"/>
          <w:lang w:val="es-ES"/>
        </w:rPr>
      </w:pPr>
    </w:p>
    <w:p w14:paraId="25F3A7AD" w14:textId="77777777" w:rsidR="00EC2B5E" w:rsidRPr="00ED01A8" w:rsidRDefault="00EC2B5E" w:rsidP="00EC2B5E">
      <w:pPr>
        <w:pStyle w:val="BodyText"/>
        <w:numPr>
          <w:ilvl w:val="0"/>
          <w:numId w:val="19"/>
        </w:numPr>
        <w:ind w:left="3544"/>
        <w:jc w:val="both"/>
        <w:rPr>
          <w:ins w:id="517" w:author="Yair Benzaquen" w:date="2018-06-22T10:08:00Z"/>
          <w:rFonts w:ascii="Arial Narrow" w:hAnsi="Arial Narrow"/>
          <w:lang w:val="en-US"/>
        </w:rPr>
      </w:pPr>
      <w:ins w:id="518" w:author="Yair Benzaquen" w:date="2018-06-22T10:08:00Z">
        <w:r w:rsidRPr="00ED01A8">
          <w:rPr>
            <w:rFonts w:ascii="Arial Narrow" w:hAnsi="Arial Narrow"/>
            <w:lang w:val="en-US"/>
          </w:rPr>
          <w:t>Bounded Context:</w:t>
        </w:r>
      </w:ins>
    </w:p>
    <w:p w14:paraId="0F74506C" w14:textId="77777777" w:rsidR="00EC2B5E" w:rsidRDefault="00EC2B5E" w:rsidP="00EC2B5E">
      <w:pPr>
        <w:pStyle w:val="BodyText"/>
        <w:ind w:left="3600"/>
        <w:jc w:val="both"/>
        <w:rPr>
          <w:ins w:id="519" w:author="Yair Benzaquen" w:date="2018-06-22T10:08:00Z"/>
          <w:rFonts w:ascii="Arial Narrow" w:hAnsi="Arial Narrow"/>
          <w:lang w:val="es-ES"/>
        </w:rPr>
      </w:pPr>
      <w:ins w:id="520" w:author="Yair Benzaquen" w:date="2018-06-22T10:08:00Z">
        <w:r>
          <w:rPr>
            <w:rFonts w:ascii="Arial Narrow" w:hAnsi="Arial Narrow"/>
            <w:lang w:val="es-ES"/>
          </w:rPr>
          <w:t>Bounded context</w:t>
        </w:r>
        <w:r w:rsidRPr="004A2923">
          <w:rPr>
            <w:rFonts w:ascii="Arial Narrow" w:hAnsi="Arial Narrow"/>
            <w:lang w:val="es-ES"/>
          </w:rPr>
          <w:t xml:space="preserve"> son líneas conceptuales distintivas que definen los límites y separan los contextos de otras partes del sistema. Un contexto delimitado representa capacidades comerciales refinadas, y es el enfoque de DDD. Se tr</w:t>
        </w:r>
        <w:r>
          <w:rPr>
            <w:rFonts w:ascii="Arial Narrow" w:hAnsi="Arial Narrow"/>
            <w:lang w:val="es-ES"/>
          </w:rPr>
          <w:t>ata de grandes modelos distribui</w:t>
        </w:r>
        <w:r w:rsidRPr="004A2923">
          <w:rPr>
            <w:rFonts w:ascii="Arial Narrow" w:hAnsi="Arial Narrow"/>
            <w:lang w:val="es-ES"/>
          </w:rPr>
          <w:t>dos y equipos dividiéndolos en diferentes contextos delimitados y siendo explícitos sobre sus interrelaciones.</w:t>
        </w:r>
      </w:ins>
    </w:p>
    <w:p w14:paraId="7C3DF807" w14:textId="77777777" w:rsidR="00EC2B5E" w:rsidRPr="004A2923" w:rsidRDefault="00EC2B5E" w:rsidP="00EC2B5E">
      <w:pPr>
        <w:pStyle w:val="BodyText"/>
        <w:ind w:left="3600"/>
        <w:jc w:val="both"/>
        <w:rPr>
          <w:ins w:id="521" w:author="Yair Benzaquen" w:date="2018-06-22T10:08:00Z"/>
          <w:rFonts w:ascii="Arial Narrow" w:hAnsi="Arial Narrow"/>
          <w:lang w:val="es-ES"/>
        </w:rPr>
      </w:pPr>
      <w:ins w:id="522" w:author="Yair Benzaquen" w:date="2018-06-22T10:08:00Z">
        <w:r>
          <w:rPr>
            <w:noProof/>
            <w:lang w:val="en-US" w:eastAsia="en-US"/>
          </w:rPr>
          <w:lastRenderedPageBreak/>
          <w:drawing>
            <wp:inline distT="0" distB="0" distL="0" distR="0" wp14:anchorId="5ADADC9C" wp14:editId="194E43A9">
              <wp:extent cx="3155529" cy="193294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6164" cy="1933329"/>
                      </a:xfrm>
                      <a:prstGeom prst="rect">
                        <a:avLst/>
                      </a:prstGeom>
                    </pic:spPr>
                  </pic:pic>
                </a:graphicData>
              </a:graphic>
            </wp:inline>
          </w:drawing>
        </w:r>
      </w:ins>
    </w:p>
    <w:p w14:paraId="7061189B" w14:textId="77777777" w:rsidR="00EC2B5E" w:rsidRDefault="00EC2B5E" w:rsidP="00EC2B5E">
      <w:pPr>
        <w:pStyle w:val="BodyText"/>
        <w:rPr>
          <w:ins w:id="523" w:author="Yair Benzaquen" w:date="2018-06-22T10:08:00Z"/>
          <w:b/>
          <w:u w:val="single"/>
          <w:lang w:val="es-ES"/>
        </w:rPr>
      </w:pPr>
    </w:p>
    <w:p w14:paraId="57F9DA15" w14:textId="77777777" w:rsidR="00EC2B5E" w:rsidRDefault="00EC2B5E" w:rsidP="00EC2B5E">
      <w:pPr>
        <w:pStyle w:val="BodyText"/>
        <w:rPr>
          <w:ins w:id="524" w:author="Yair Benzaquen" w:date="2018-06-22T10:08:00Z"/>
          <w:b/>
          <w:lang w:val="es-ES"/>
        </w:rPr>
      </w:pPr>
    </w:p>
    <w:p w14:paraId="27304780" w14:textId="77777777" w:rsidR="00EC2B5E" w:rsidRPr="0085566E" w:rsidRDefault="00EC2B5E" w:rsidP="00EC2B5E">
      <w:pPr>
        <w:pStyle w:val="BodyText"/>
        <w:rPr>
          <w:ins w:id="525" w:author="Yair Benzaquen" w:date="2018-06-22T10:08:00Z"/>
          <w:rFonts w:ascii="Arial Narrow" w:hAnsi="Arial Narrow"/>
          <w:b/>
          <w:lang w:val="es-ES"/>
        </w:rPr>
      </w:pPr>
      <w:ins w:id="526" w:author="Yair Benzaquen" w:date="2018-06-22T10:08:00Z">
        <w:r w:rsidRPr="0085566E">
          <w:rPr>
            <w:rFonts w:ascii="Arial Narrow" w:hAnsi="Arial Narrow"/>
            <w:b/>
            <w:lang w:val="es-ES"/>
          </w:rPr>
          <w:t>Patrones para Modelar el Dominio</w:t>
        </w:r>
      </w:ins>
    </w:p>
    <w:p w14:paraId="0233B43F" w14:textId="77777777" w:rsidR="00EC2B5E" w:rsidRPr="0085566E" w:rsidRDefault="00EC2B5E" w:rsidP="00EC2B5E">
      <w:pPr>
        <w:pStyle w:val="BodyText"/>
        <w:numPr>
          <w:ilvl w:val="0"/>
          <w:numId w:val="19"/>
        </w:numPr>
        <w:rPr>
          <w:ins w:id="527" w:author="Yair Benzaquen" w:date="2018-06-22T10:08:00Z"/>
          <w:rFonts w:ascii="Arial Narrow" w:hAnsi="Arial Narrow"/>
          <w:lang w:val="es-ES"/>
        </w:rPr>
      </w:pPr>
      <w:ins w:id="528" w:author="Yair Benzaquen" w:date="2018-06-22T10:08:00Z">
        <w:r w:rsidRPr="0085566E">
          <w:rPr>
            <w:rFonts w:ascii="Arial Narrow" w:hAnsi="Arial Narrow"/>
            <w:lang w:val="es-ES"/>
          </w:rPr>
          <w:t xml:space="preserve">Representan las políticas y la lógica dentro del dominio del problema. Expresan elementos de modelos en el código, la relación entre los objetos y las reglas modelo, y vinculan los detalles del análisis </w:t>
        </w:r>
        <w:r>
          <w:rPr>
            <w:rFonts w:ascii="Arial Narrow" w:hAnsi="Arial Narrow"/>
            <w:lang w:val="es-ES"/>
          </w:rPr>
          <w:t>a la implementación del código. L</w:t>
        </w:r>
        <w:r w:rsidRPr="0085566E">
          <w:rPr>
            <w:rFonts w:ascii="Arial Narrow" w:hAnsi="Arial Narrow"/>
            <w:lang w:val="es-ES"/>
          </w:rPr>
          <w:t>a siguiente figura muestra la relación entre cada patrón de Entities, Value Objects, Domain Services, Modules, Aggregates, Factories y Repositories.</w:t>
        </w:r>
      </w:ins>
    </w:p>
    <w:p w14:paraId="149697F3" w14:textId="77777777" w:rsidR="00EC2B5E" w:rsidRDefault="00EC2B5E" w:rsidP="00EC2B5E">
      <w:pPr>
        <w:pStyle w:val="BodyText"/>
        <w:rPr>
          <w:ins w:id="529" w:author="Yair Benzaquen" w:date="2018-06-22T10:08:00Z"/>
          <w:lang w:val="es-ES"/>
        </w:rPr>
      </w:pPr>
    </w:p>
    <w:p w14:paraId="70500E8F" w14:textId="77777777" w:rsidR="00EC2B5E" w:rsidRPr="004A2923" w:rsidRDefault="00EC2B5E" w:rsidP="00EC2B5E">
      <w:pPr>
        <w:pStyle w:val="BodyText"/>
        <w:rPr>
          <w:ins w:id="530" w:author="Yair Benzaquen" w:date="2018-06-22T10:08:00Z"/>
          <w:lang w:val="es-ES"/>
        </w:rPr>
      </w:pPr>
      <w:ins w:id="531" w:author="Yair Benzaquen" w:date="2018-06-22T10:08:00Z">
        <w:r>
          <w:rPr>
            <w:noProof/>
            <w:lang w:val="en-US" w:eastAsia="en-US"/>
          </w:rPr>
          <w:drawing>
            <wp:inline distT="0" distB="0" distL="0" distR="0" wp14:anchorId="6A866EF4" wp14:editId="425B6833">
              <wp:extent cx="4775200" cy="2830517"/>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6534" cy="2949859"/>
                      </a:xfrm>
                      <a:prstGeom prst="rect">
                        <a:avLst/>
                      </a:prstGeom>
                    </pic:spPr>
                  </pic:pic>
                </a:graphicData>
              </a:graphic>
            </wp:inline>
          </w:drawing>
        </w:r>
      </w:ins>
    </w:p>
    <w:p w14:paraId="4A4B6727" w14:textId="77777777" w:rsidR="00EC2B5E" w:rsidRDefault="00EC2B5E" w:rsidP="00EC2B5E">
      <w:pPr>
        <w:pStyle w:val="BodyText"/>
        <w:ind w:left="3600"/>
        <w:jc w:val="both"/>
        <w:rPr>
          <w:ins w:id="532" w:author="Yair Benzaquen" w:date="2018-06-22T10:08:00Z"/>
          <w:rFonts w:ascii="Arial Narrow" w:hAnsi="Arial Narrow"/>
          <w:lang w:val="es-ES"/>
        </w:rPr>
      </w:pPr>
      <w:ins w:id="533" w:author="Yair Benzaquen" w:date="2018-06-22T10:08:00Z">
        <w:r>
          <w:rPr>
            <w:rFonts w:ascii="Arial Narrow" w:hAnsi="Arial Narrow"/>
            <w:lang w:val="es-ES"/>
          </w:rPr>
          <w:t>(Relación entre los patrones de dominio)</w:t>
        </w:r>
      </w:ins>
    </w:p>
    <w:p w14:paraId="49C12FE3" w14:textId="77777777" w:rsidR="00EC2B5E" w:rsidRDefault="00EC2B5E" w:rsidP="00EC2B5E">
      <w:pPr>
        <w:pStyle w:val="BodyText"/>
        <w:ind w:left="3600"/>
        <w:jc w:val="both"/>
        <w:rPr>
          <w:ins w:id="534" w:author="Yair Benzaquen" w:date="2018-06-22T10:08:00Z"/>
          <w:rFonts w:ascii="Arial Narrow" w:hAnsi="Arial Narrow"/>
          <w:lang w:val="es-ES"/>
        </w:rPr>
      </w:pPr>
    </w:p>
    <w:p w14:paraId="135706D0" w14:textId="77777777" w:rsidR="00EC2B5E" w:rsidRPr="0086505A" w:rsidRDefault="00EC2B5E" w:rsidP="00EC2B5E">
      <w:pPr>
        <w:pStyle w:val="BodyText"/>
        <w:ind w:left="2880"/>
        <w:jc w:val="both"/>
        <w:rPr>
          <w:ins w:id="535" w:author="Yair Benzaquen" w:date="2018-06-22T10:08:00Z"/>
          <w:rFonts w:ascii="Arial Narrow" w:hAnsi="Arial Narrow"/>
          <w:lang w:val="es-ES"/>
        </w:rPr>
      </w:pPr>
    </w:p>
    <w:p w14:paraId="0CAD09E5" w14:textId="2393B609" w:rsidR="00EC2B5E" w:rsidRDefault="00EC2B5E" w:rsidP="00EC2B5E">
      <w:pPr>
        <w:rPr>
          <w:ins w:id="536" w:author="Yair Benzaquen" w:date="2018-06-22T10:08:00Z"/>
          <w:rFonts w:ascii="Arial Narrow" w:hAnsi="Arial Narrow"/>
          <w:lang w:val="es-ES"/>
        </w:rPr>
      </w:pPr>
    </w:p>
    <w:p w14:paraId="65614FBC" w14:textId="77777777" w:rsidR="00EC2B5E" w:rsidRPr="0086505A" w:rsidRDefault="00EC2B5E" w:rsidP="00EC2B5E">
      <w:pPr>
        <w:pStyle w:val="BodyText"/>
        <w:jc w:val="both"/>
        <w:rPr>
          <w:ins w:id="537" w:author="Yair Benzaquen" w:date="2018-06-22T10:08:00Z"/>
          <w:rFonts w:ascii="Arial Narrow" w:hAnsi="Arial Narrow"/>
          <w:lang w:val="es-ES"/>
        </w:rPr>
      </w:pPr>
    </w:p>
    <w:p w14:paraId="613CCC51" w14:textId="77777777" w:rsidR="00EC2B5E" w:rsidRPr="0086505A" w:rsidRDefault="00EC2B5E" w:rsidP="00EC2B5E">
      <w:pPr>
        <w:pStyle w:val="HeadingBar"/>
        <w:rPr>
          <w:ins w:id="538" w:author="Yair Benzaquen" w:date="2018-06-22T10:08:00Z"/>
          <w:rFonts w:ascii="Arial Narrow" w:hAnsi="Arial Narrow"/>
          <w:color w:val="auto"/>
          <w:lang w:val="es-ES"/>
        </w:rPr>
      </w:pPr>
    </w:p>
    <w:p w14:paraId="74772447" w14:textId="77777777" w:rsidR="00EC2B5E" w:rsidRPr="00D27E8D" w:rsidRDefault="00EC2B5E" w:rsidP="00EC2B5E">
      <w:pPr>
        <w:pStyle w:val="Style10"/>
        <w:rPr>
          <w:ins w:id="539" w:author="Yair Benzaquen" w:date="2018-06-22T10:08:00Z"/>
        </w:rPr>
      </w:pPr>
      <w:bookmarkStart w:id="540" w:name="_Toc518330269"/>
      <w:ins w:id="541" w:author="Yair Benzaquen" w:date="2018-06-22T10:08:00Z">
        <w:r>
          <w:t>Gobierno de Arquitectura TOGAF</w:t>
        </w:r>
        <w:bookmarkEnd w:id="540"/>
      </w:ins>
    </w:p>
    <w:p w14:paraId="19B7A45E" w14:textId="77777777" w:rsidR="00EC2B5E" w:rsidRPr="001368C9" w:rsidRDefault="00EC2B5E" w:rsidP="00EC2B5E">
      <w:pPr>
        <w:pStyle w:val="MacroText"/>
        <w:tabs>
          <w:tab w:val="clear" w:pos="480"/>
          <w:tab w:val="clear" w:pos="960"/>
          <w:tab w:val="clear" w:pos="1440"/>
          <w:tab w:val="clear" w:pos="1920"/>
          <w:tab w:val="clear" w:pos="2400"/>
          <w:tab w:val="clear" w:pos="2880"/>
          <w:tab w:val="clear" w:pos="3360"/>
          <w:tab w:val="clear" w:pos="3840"/>
          <w:tab w:val="clear" w:pos="4320"/>
        </w:tabs>
        <w:rPr>
          <w:ins w:id="542" w:author="Yair Benzaquen" w:date="2018-06-22T10:08:00Z"/>
          <w:b/>
          <w:bCs/>
          <w:snapToGrid/>
          <w:szCs w:val="24"/>
          <w:lang w:val="es-PE" w:eastAsia="en-US"/>
        </w:rPr>
      </w:pPr>
    </w:p>
    <w:p w14:paraId="35296545" w14:textId="77777777" w:rsidR="00EC2B5E" w:rsidRDefault="00EC2B5E" w:rsidP="00EC2B5E">
      <w:pPr>
        <w:pStyle w:val="BodyText"/>
        <w:ind w:left="2880"/>
        <w:jc w:val="both"/>
        <w:rPr>
          <w:ins w:id="543" w:author="Yair Benzaquen" w:date="2018-06-22T10:08:00Z"/>
          <w:rFonts w:ascii="Arial Narrow" w:hAnsi="Arial Narrow"/>
        </w:rPr>
      </w:pPr>
      <w:ins w:id="544" w:author="Yair Benzaquen" w:date="2018-06-22T10:08:00Z">
        <w:r>
          <w:rPr>
            <w:rFonts w:ascii="Arial Narrow" w:hAnsi="Arial Narrow"/>
          </w:rPr>
          <w:t>En el</w:t>
        </w:r>
        <w:r w:rsidRPr="006F4539">
          <w:rPr>
            <w:rFonts w:ascii="Arial Narrow" w:hAnsi="Arial Narrow"/>
          </w:rPr>
          <w:t xml:space="preserve"> documento de arquitect</w:t>
        </w:r>
        <w:r>
          <w:rPr>
            <w:rFonts w:ascii="Arial Narrow" w:hAnsi="Arial Narrow"/>
          </w:rPr>
          <w:t>ura de referencia se establecerán</w:t>
        </w:r>
        <w:r w:rsidRPr="006F4539">
          <w:rPr>
            <w:rFonts w:ascii="Arial Narrow" w:hAnsi="Arial Narrow"/>
          </w:rPr>
          <w:t xml:space="preserve"> los lineamientos para la construcción de un repositorio único el c</w:t>
        </w:r>
        <w:r>
          <w:rPr>
            <w:rFonts w:ascii="Arial Narrow" w:hAnsi="Arial Narrow"/>
          </w:rPr>
          <w:t>ual tendra como principal funció</w:t>
        </w:r>
        <w:r w:rsidRPr="006F4539">
          <w:rPr>
            <w:rFonts w:ascii="Arial Narrow" w:hAnsi="Arial Narrow"/>
          </w:rPr>
          <w:t xml:space="preserve">n la clasificación, catalogación y análisis de impacto de los objetos que se </w:t>
        </w:r>
        <w:r>
          <w:rPr>
            <w:rFonts w:ascii="Arial Narrow" w:hAnsi="Arial Narrow"/>
          </w:rPr>
          <w:t>modifiquen,</w:t>
        </w:r>
        <w:r w:rsidRPr="006F4539">
          <w:rPr>
            <w:rFonts w:ascii="Arial Narrow" w:hAnsi="Arial Narrow"/>
          </w:rPr>
          <w:t xml:space="preserve"> con la finalidad de tener un buen gobierno del aplicativo core.</w:t>
        </w:r>
      </w:ins>
    </w:p>
    <w:p w14:paraId="101EC79C" w14:textId="77777777" w:rsidR="00EC2B5E" w:rsidRDefault="00EC2B5E" w:rsidP="00EC2B5E">
      <w:pPr>
        <w:pStyle w:val="BodyText"/>
        <w:ind w:left="2880"/>
        <w:jc w:val="both"/>
        <w:rPr>
          <w:ins w:id="545" w:author="Yair Benzaquen" w:date="2018-06-22T10:08:00Z"/>
          <w:rFonts w:ascii="Arial Narrow" w:hAnsi="Arial Narrow"/>
        </w:rPr>
      </w:pPr>
      <w:ins w:id="546" w:author="Yair Benzaquen" w:date="2018-06-22T10:08:00Z">
        <w:r w:rsidRPr="00981783">
          <w:rPr>
            <w:noProof/>
            <w:lang w:val="en-US" w:eastAsia="en-US"/>
          </w:rPr>
          <w:drawing>
            <wp:inline distT="0" distB="0" distL="0" distR="0" wp14:anchorId="47B93309" wp14:editId="26E7B730">
              <wp:extent cx="3409950" cy="3061240"/>
              <wp:effectExtent l="0" t="0" r="0" b="635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a:ext>
                        </a:extLst>
                      </a:blip>
                      <a:stretch>
                        <a:fillRect/>
                      </a:stretch>
                    </pic:blipFill>
                    <pic:spPr>
                      <a:xfrm>
                        <a:off x="0" y="0"/>
                        <a:ext cx="3421185" cy="3071326"/>
                      </a:xfrm>
                      <a:prstGeom prst="rect">
                        <a:avLst/>
                      </a:prstGeom>
                    </pic:spPr>
                  </pic:pic>
                </a:graphicData>
              </a:graphic>
            </wp:inline>
          </w:drawing>
        </w:r>
      </w:ins>
    </w:p>
    <w:p w14:paraId="07DC605A" w14:textId="77777777" w:rsidR="00EC2B5E" w:rsidRDefault="00EC2B5E" w:rsidP="00EC2B5E">
      <w:pPr>
        <w:pStyle w:val="BodyText"/>
        <w:ind w:left="2880"/>
        <w:jc w:val="both"/>
        <w:rPr>
          <w:ins w:id="547" w:author="Yair Benzaquen" w:date="2018-06-22T10:08:00Z"/>
          <w:rFonts w:ascii="Arial Narrow" w:hAnsi="Arial Narrow"/>
        </w:rPr>
      </w:pPr>
      <w:ins w:id="548" w:author="Yair Benzaquen" w:date="2018-06-22T10:08:00Z">
        <w:r>
          <w:rPr>
            <w:rFonts w:ascii="Arial Narrow" w:hAnsi="Arial Narrow"/>
          </w:rPr>
          <w:t>(Estructura del Repositorio)</w:t>
        </w:r>
      </w:ins>
    </w:p>
    <w:p w14:paraId="2C690469" w14:textId="77777777" w:rsidR="00EC2B5E" w:rsidRPr="00625B57" w:rsidRDefault="00EC2B5E" w:rsidP="00EC2B5E">
      <w:pPr>
        <w:pStyle w:val="BodyText"/>
        <w:ind w:left="2880"/>
        <w:jc w:val="both"/>
        <w:rPr>
          <w:ins w:id="549" w:author="Yair Benzaquen" w:date="2018-06-22T10:08:00Z"/>
          <w:rFonts w:ascii="Arial Narrow" w:hAnsi="Arial Narrow"/>
        </w:rPr>
      </w:pPr>
    </w:p>
    <w:p w14:paraId="53DAEDF6" w14:textId="77777777" w:rsidR="00EC2B5E" w:rsidRPr="00625B57" w:rsidRDefault="00EC2B5E" w:rsidP="00EC2B5E">
      <w:pPr>
        <w:pStyle w:val="BodyText"/>
        <w:ind w:left="2880"/>
        <w:jc w:val="both"/>
        <w:rPr>
          <w:ins w:id="550" w:author="Yair Benzaquen" w:date="2018-06-22T10:08:00Z"/>
          <w:rFonts w:ascii="Arial Narrow" w:hAnsi="Arial Narrow"/>
        </w:rPr>
      </w:pPr>
    </w:p>
    <w:p w14:paraId="10E7CA97" w14:textId="77777777" w:rsidR="00EC2B5E" w:rsidRPr="00CD61F3" w:rsidRDefault="00EC2B5E" w:rsidP="00EC2B5E">
      <w:pPr>
        <w:pStyle w:val="HeadingBar"/>
        <w:rPr>
          <w:ins w:id="551" w:author="Yair Benzaquen" w:date="2018-06-22T10:08:00Z"/>
          <w:rFonts w:ascii="Arial Narrow" w:hAnsi="Arial Narrow"/>
          <w:color w:val="auto"/>
          <w:highlight w:val="green"/>
          <w:lang w:val="es-AR"/>
        </w:rPr>
      </w:pPr>
    </w:p>
    <w:p w14:paraId="2753BCA1" w14:textId="77777777" w:rsidR="00EC2B5E" w:rsidRDefault="00EC2B5E" w:rsidP="00EC2B5E">
      <w:pPr>
        <w:pStyle w:val="Style10"/>
        <w:rPr>
          <w:ins w:id="552" w:author="Yair Benzaquen" w:date="2018-06-22T10:08:00Z"/>
        </w:rPr>
      </w:pPr>
      <w:bookmarkStart w:id="553" w:name="_Toc518330270"/>
      <w:ins w:id="554" w:author="Yair Benzaquen" w:date="2018-06-22T10:08:00Z">
        <w:r>
          <w:t>Vistas Integrales de Arquitectura</w:t>
        </w:r>
        <w:bookmarkEnd w:id="553"/>
      </w:ins>
    </w:p>
    <w:p w14:paraId="527821B0" w14:textId="77777777" w:rsidR="00EC2B5E" w:rsidRPr="006F4539" w:rsidRDefault="00EC2B5E" w:rsidP="00EC2B5E">
      <w:pPr>
        <w:pStyle w:val="BodyText"/>
        <w:ind w:left="2880"/>
        <w:jc w:val="both"/>
        <w:rPr>
          <w:ins w:id="555" w:author="Yair Benzaquen" w:date="2018-06-22T10:08:00Z"/>
          <w:rFonts w:ascii="Arial Narrow" w:hAnsi="Arial Narrow"/>
        </w:rPr>
      </w:pPr>
      <w:ins w:id="556" w:author="Yair Benzaquen" w:date="2018-06-22T10:08:00Z">
        <w:r w:rsidRPr="006F4539">
          <w:rPr>
            <w:rFonts w:ascii="Arial Narrow" w:hAnsi="Arial Narrow"/>
          </w:rPr>
          <w:t>Se plantea que el documento marco de arquitectura de referencia se estructure con views y</w:t>
        </w:r>
        <w:r>
          <w:rPr>
            <w:rFonts w:ascii="Arial Narrow" w:hAnsi="Arial Narrow"/>
          </w:rPr>
          <w:t xml:space="preserve"> viewpoints, las cuales mostrará</w:t>
        </w:r>
        <w:r w:rsidRPr="006F4539">
          <w:rPr>
            <w:rFonts w:ascii="Arial Narrow" w:hAnsi="Arial Narrow"/>
          </w:rPr>
          <w:t xml:space="preserve">n los lineamientos, estandares, patrones y responsabilidades por cada dominio que se configure. </w:t>
        </w:r>
      </w:ins>
    </w:p>
    <w:p w14:paraId="65B1356D" w14:textId="77777777" w:rsidR="00EC2B5E" w:rsidRDefault="00EC2B5E" w:rsidP="00EC2B5E">
      <w:pPr>
        <w:pStyle w:val="BodyText"/>
        <w:ind w:left="2880"/>
        <w:jc w:val="both"/>
        <w:rPr>
          <w:ins w:id="557" w:author="Yair Benzaquen" w:date="2018-06-22T10:08:00Z"/>
          <w:rFonts w:ascii="Arial Narrow" w:hAnsi="Arial Narrow"/>
        </w:rPr>
      </w:pPr>
      <w:ins w:id="558" w:author="Yair Benzaquen" w:date="2018-06-22T10:08:00Z">
        <w:r w:rsidRPr="006F4539">
          <w:rPr>
            <w:rFonts w:ascii="Arial Narrow" w:hAnsi="Arial Narrow"/>
          </w:rPr>
          <w:t>La vistas serán definidas por capacidades de negocio, visión, seguridad, gobierno, tecnologí</w:t>
        </w:r>
        <w:r>
          <w:rPr>
            <w:rFonts w:ascii="Arial Narrow" w:hAnsi="Arial Narrow"/>
          </w:rPr>
          <w:t>a, aplicación y servicios</w:t>
        </w:r>
        <w:r w:rsidRPr="006F4539">
          <w:rPr>
            <w:rFonts w:ascii="Arial Narrow" w:hAnsi="Arial Narrow"/>
          </w:rPr>
          <w:t>, datos e infraestructura,</w:t>
        </w:r>
        <w:r>
          <w:rPr>
            <w:rFonts w:ascii="Arial Narrow" w:hAnsi="Arial Narrow"/>
          </w:rPr>
          <w:t xml:space="preserve"> </w:t>
        </w:r>
        <w:r w:rsidRPr="006F4539">
          <w:rPr>
            <w:rFonts w:ascii="Arial Narrow" w:hAnsi="Arial Narrow"/>
          </w:rPr>
          <w:t>es</w:t>
        </w:r>
        <w:r>
          <w:rPr>
            <w:rFonts w:ascii="Arial Narrow" w:hAnsi="Arial Narrow"/>
          </w:rPr>
          <w:t>tableciendo una estrecha relació</w:t>
        </w:r>
        <w:r w:rsidRPr="006F4539">
          <w:rPr>
            <w:rFonts w:ascii="Arial Narrow" w:hAnsi="Arial Narrow"/>
          </w:rPr>
          <w:t>n con cad</w:t>
        </w:r>
        <w:r>
          <w:rPr>
            <w:rFonts w:ascii="Arial Narrow" w:hAnsi="Arial Narrow"/>
          </w:rPr>
          <w:t>a una de las funcionalidades ató</w:t>
        </w:r>
        <w:r w:rsidRPr="006F4539">
          <w:rPr>
            <w:rFonts w:ascii="Arial Narrow" w:hAnsi="Arial Narrow"/>
          </w:rPr>
          <w:t>micas y de orquestación que se definan por cada dominio teniendo en cuanta la integraciones que estas vayan a requerir.</w:t>
        </w:r>
      </w:ins>
    </w:p>
    <w:p w14:paraId="5A5B844B" w14:textId="77777777" w:rsidR="00EC2B5E" w:rsidRDefault="00EC2B5E" w:rsidP="00EC2B5E">
      <w:pPr>
        <w:pStyle w:val="BodyText"/>
        <w:ind w:left="2880"/>
        <w:jc w:val="both"/>
        <w:rPr>
          <w:ins w:id="559" w:author="Yair Benzaquen" w:date="2018-06-22T10:08:00Z"/>
          <w:rFonts w:ascii="Arial Narrow" w:hAnsi="Arial Narrow"/>
        </w:rPr>
      </w:pPr>
    </w:p>
    <w:p w14:paraId="03EF0818" w14:textId="77777777" w:rsidR="00EC2B5E" w:rsidRPr="006F4539" w:rsidRDefault="00EC2B5E" w:rsidP="00EC2B5E">
      <w:pPr>
        <w:pStyle w:val="BodyText"/>
        <w:ind w:left="2880"/>
        <w:jc w:val="both"/>
        <w:rPr>
          <w:ins w:id="560" w:author="Yair Benzaquen" w:date="2018-06-22T10:08:00Z"/>
          <w:rFonts w:ascii="Arial Narrow" w:hAnsi="Arial Narrow"/>
        </w:rPr>
      </w:pPr>
      <w:ins w:id="561" w:author="Yair Benzaquen" w:date="2018-06-22T10:08:00Z">
        <w:r>
          <w:rPr>
            <w:noProof/>
            <w:lang w:val="en-US" w:eastAsia="en-US"/>
          </w:rPr>
          <w:lastRenderedPageBreak/>
          <w:drawing>
            <wp:anchor distT="0" distB="0" distL="114300" distR="114300" simplePos="0" relativeHeight="251679744" behindDoc="0" locked="0" layoutInCell="1" allowOverlap="0" wp14:anchorId="226B7AE4" wp14:editId="10563720">
              <wp:simplePos x="0" y="0"/>
              <wp:positionH relativeFrom="column">
                <wp:posOffset>2230473</wp:posOffset>
              </wp:positionH>
              <wp:positionV relativeFrom="paragraph">
                <wp:posOffset>-51858</wp:posOffset>
              </wp:positionV>
              <wp:extent cx="3207600" cy="2012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7600" cy="2012400"/>
                      </a:xfrm>
                      <a:prstGeom prst="rect">
                        <a:avLst/>
                      </a:prstGeom>
                    </pic:spPr>
                  </pic:pic>
                </a:graphicData>
              </a:graphic>
              <wp14:sizeRelH relativeFrom="margin">
                <wp14:pctWidth>0</wp14:pctWidth>
              </wp14:sizeRelH>
              <wp14:sizeRelV relativeFrom="margin">
                <wp14:pctHeight>0</wp14:pctHeight>
              </wp14:sizeRelV>
            </wp:anchor>
          </w:drawing>
        </w:r>
      </w:ins>
    </w:p>
    <w:p w14:paraId="041621D7" w14:textId="77777777" w:rsidR="00EC2B5E" w:rsidRDefault="00EC2B5E" w:rsidP="00EC2B5E">
      <w:pPr>
        <w:pStyle w:val="EstiloTtulo3BookAntiqua"/>
        <w:rPr>
          <w:ins w:id="562" w:author="Yair Benzaquen" w:date="2018-06-22T10:08:00Z"/>
        </w:rPr>
      </w:pPr>
    </w:p>
    <w:p w14:paraId="601CF385" w14:textId="77777777" w:rsidR="00EC2B5E" w:rsidRDefault="00EC2B5E" w:rsidP="00EC2B5E">
      <w:pPr>
        <w:pStyle w:val="EstiloTtulo3BookAntiqua"/>
        <w:rPr>
          <w:ins w:id="563" w:author="Yair Benzaquen" w:date="2018-06-22T10:08:00Z"/>
        </w:rPr>
      </w:pPr>
    </w:p>
    <w:p w14:paraId="51B71AEB" w14:textId="77777777" w:rsidR="00EC2B5E" w:rsidRDefault="00EC2B5E" w:rsidP="00EC2B5E">
      <w:pPr>
        <w:pStyle w:val="BodyText"/>
        <w:ind w:left="3600"/>
        <w:jc w:val="both"/>
        <w:rPr>
          <w:ins w:id="564" w:author="Yair Benzaquen" w:date="2018-06-22T10:08:00Z"/>
          <w:rFonts w:ascii="Arial Narrow" w:hAnsi="Arial Narrow"/>
          <w:lang w:val="es-ES"/>
        </w:rPr>
      </w:pPr>
    </w:p>
    <w:p w14:paraId="78908EE5" w14:textId="77777777" w:rsidR="00EC2B5E" w:rsidRDefault="00EC2B5E" w:rsidP="00EC2B5E">
      <w:pPr>
        <w:pStyle w:val="BodyText"/>
        <w:ind w:left="3600"/>
        <w:jc w:val="both"/>
        <w:rPr>
          <w:ins w:id="565" w:author="Yair Benzaquen" w:date="2018-06-22T10:08:00Z"/>
          <w:rFonts w:ascii="Arial Narrow" w:hAnsi="Arial Narrow"/>
          <w:lang w:val="es-ES"/>
        </w:rPr>
      </w:pPr>
    </w:p>
    <w:p w14:paraId="5CC6EC1D" w14:textId="77777777" w:rsidR="00EC2B5E" w:rsidRDefault="00EC2B5E" w:rsidP="00EC2B5E">
      <w:pPr>
        <w:pStyle w:val="BodyText"/>
        <w:ind w:left="3600"/>
        <w:jc w:val="both"/>
        <w:rPr>
          <w:ins w:id="566" w:author="Yair Benzaquen" w:date="2018-06-22T10:08:00Z"/>
          <w:rFonts w:ascii="Arial Narrow" w:hAnsi="Arial Narrow"/>
          <w:lang w:val="es-ES"/>
        </w:rPr>
      </w:pPr>
    </w:p>
    <w:p w14:paraId="565CF75D" w14:textId="77777777" w:rsidR="00EC2B5E" w:rsidRDefault="00EC2B5E" w:rsidP="00EC2B5E">
      <w:pPr>
        <w:pStyle w:val="BodyText"/>
        <w:ind w:left="3600"/>
        <w:jc w:val="both"/>
        <w:rPr>
          <w:ins w:id="567" w:author="Yair Benzaquen" w:date="2018-06-22T10:08:00Z"/>
          <w:rFonts w:ascii="Arial Narrow" w:hAnsi="Arial Narrow"/>
          <w:lang w:val="es-ES"/>
        </w:rPr>
      </w:pPr>
    </w:p>
    <w:p w14:paraId="478A9B07" w14:textId="77777777" w:rsidR="00EC2B5E" w:rsidRDefault="00EC2B5E" w:rsidP="00EC2B5E">
      <w:pPr>
        <w:pStyle w:val="BodyText"/>
        <w:ind w:left="3600"/>
        <w:jc w:val="both"/>
        <w:rPr>
          <w:ins w:id="568" w:author="Yair Benzaquen" w:date="2018-06-22T10:08:00Z"/>
          <w:rFonts w:ascii="Arial Narrow" w:hAnsi="Arial Narrow"/>
          <w:lang w:val="es-ES"/>
        </w:rPr>
      </w:pPr>
    </w:p>
    <w:p w14:paraId="2B6A3921" w14:textId="77777777" w:rsidR="00EC2B5E" w:rsidRPr="006F4539" w:rsidRDefault="00EC2B5E" w:rsidP="00EC2B5E">
      <w:pPr>
        <w:pStyle w:val="BodyText"/>
        <w:ind w:left="3600"/>
        <w:jc w:val="both"/>
        <w:rPr>
          <w:ins w:id="569" w:author="Yair Benzaquen" w:date="2018-06-22T10:08:00Z"/>
          <w:rFonts w:ascii="Arial Narrow" w:hAnsi="Arial Narrow"/>
          <w:lang w:val="es-ES"/>
        </w:rPr>
      </w:pPr>
      <w:ins w:id="570" w:author="Yair Benzaquen" w:date="2018-06-22T10:08:00Z">
        <w:r w:rsidRPr="006F4539">
          <w:rPr>
            <w:rFonts w:ascii="Arial Narrow" w:hAnsi="Arial Narrow"/>
            <w:lang w:val="es-ES"/>
          </w:rPr>
          <w:t>(Tipos de Views y ViewPoints)</w:t>
        </w:r>
      </w:ins>
    </w:p>
    <w:p w14:paraId="251E7BCF" w14:textId="77777777" w:rsidR="00EC2B5E" w:rsidRDefault="00EC2B5E" w:rsidP="00EC2B5E">
      <w:pPr>
        <w:ind w:left="1701"/>
        <w:rPr>
          <w:ins w:id="571" w:author="Yair Benzaquen" w:date="2018-06-22T10:08:00Z"/>
          <w:rFonts w:ascii="Arial Narrow" w:hAnsi="Arial Narrow"/>
          <w:b/>
          <w:bCs/>
          <w:lang w:val="es-AR"/>
        </w:rPr>
      </w:pPr>
    </w:p>
    <w:p w14:paraId="1D807F5B" w14:textId="77777777" w:rsidR="00EC2B5E" w:rsidRPr="00CD61F3" w:rsidRDefault="00EC2B5E" w:rsidP="00EC2B5E">
      <w:pPr>
        <w:rPr>
          <w:ins w:id="572" w:author="Yair Benzaquen" w:date="2018-06-22T10:08:00Z"/>
          <w:rFonts w:ascii="Arial Narrow" w:hAnsi="Arial Narrow"/>
          <w:highlight w:val="green"/>
          <w:lang w:val="es-AR"/>
        </w:rPr>
      </w:pPr>
    </w:p>
    <w:p w14:paraId="65A280A7" w14:textId="77777777" w:rsidR="00EC2B5E" w:rsidRPr="00CD61F3" w:rsidRDefault="00EC2B5E" w:rsidP="00EC2B5E">
      <w:pPr>
        <w:pStyle w:val="HeadingBar"/>
        <w:jc w:val="both"/>
        <w:rPr>
          <w:ins w:id="573" w:author="Yair Benzaquen" w:date="2018-06-22T10:08:00Z"/>
          <w:rFonts w:ascii="Arial Narrow" w:hAnsi="Arial Narrow"/>
          <w:color w:val="auto"/>
          <w:lang w:val="es-AR"/>
        </w:rPr>
      </w:pPr>
    </w:p>
    <w:p w14:paraId="262E6228" w14:textId="77777777" w:rsidR="00EC2B5E" w:rsidRDefault="00EC2B5E" w:rsidP="00EC2B5E">
      <w:pPr>
        <w:pStyle w:val="Style10"/>
        <w:rPr>
          <w:ins w:id="574" w:author="Yair Benzaquen" w:date="2018-06-22T10:08:00Z"/>
        </w:rPr>
      </w:pPr>
      <w:bookmarkStart w:id="575" w:name="_Toc518330271"/>
      <w:ins w:id="576" w:author="Yair Benzaquen" w:date="2018-06-22T10:08:00Z">
        <w:r>
          <w:t>Arquitectura Conceptual</w:t>
        </w:r>
        <w:bookmarkEnd w:id="575"/>
      </w:ins>
    </w:p>
    <w:p w14:paraId="5C786A0D" w14:textId="77777777" w:rsidR="00EC2B5E" w:rsidRDefault="00EC2B5E" w:rsidP="00EC2B5E">
      <w:pPr>
        <w:pStyle w:val="EstiloTtulo3GoudyOldStyle20ptRojo"/>
        <w:rPr>
          <w:ins w:id="577" w:author="Yair Benzaquen" w:date="2018-06-22T10:08:00Z"/>
        </w:rPr>
      </w:pPr>
    </w:p>
    <w:p w14:paraId="1289668B" w14:textId="77777777" w:rsidR="00EC2B5E" w:rsidRPr="006F4539" w:rsidRDefault="00EC2B5E" w:rsidP="00EC2B5E">
      <w:pPr>
        <w:pStyle w:val="BodyText"/>
        <w:ind w:left="2880"/>
        <w:jc w:val="both"/>
        <w:rPr>
          <w:ins w:id="578" w:author="Yair Benzaquen" w:date="2018-06-22T10:08:00Z"/>
          <w:rFonts w:ascii="Arial Narrow" w:hAnsi="Arial Narrow"/>
        </w:rPr>
      </w:pPr>
      <w:ins w:id="579" w:author="Yair Benzaquen" w:date="2018-06-22T10:08:00Z">
        <w:r w:rsidRPr="006F4539">
          <w:rPr>
            <w:rFonts w:ascii="Arial Narrow" w:hAnsi="Arial Narrow"/>
          </w:rPr>
          <w:t xml:space="preserve">Los entregables propuestos por el documento del </w:t>
        </w:r>
        <w:r>
          <w:rPr>
            <w:rFonts w:ascii="Arial Narrow" w:hAnsi="Arial Narrow"/>
          </w:rPr>
          <w:t>marco de referencia  detallarán los patrones, estándares, framework y una aproximación de herramientas tecnológicas que se utiizará</w:t>
        </w:r>
        <w:r w:rsidRPr="006F4539">
          <w:rPr>
            <w:rFonts w:ascii="Arial Narrow" w:hAnsi="Arial Narrow"/>
          </w:rPr>
          <w:t>n para la construcción de los objetos que se desarrollen y se integren con c</w:t>
        </w:r>
        <w:r>
          <w:rPr>
            <w:rFonts w:ascii="Arial Narrow" w:hAnsi="Arial Narrow"/>
          </w:rPr>
          <w:t>ada capa del core a desarrollar. P</w:t>
        </w:r>
        <w:r w:rsidRPr="006F4539">
          <w:rPr>
            <w:rFonts w:ascii="Arial Narrow" w:hAnsi="Arial Narrow"/>
          </w:rPr>
          <w:t>ara ello</w:t>
        </w:r>
        <w:r>
          <w:rPr>
            <w:rFonts w:ascii="Arial Narrow" w:hAnsi="Arial Narrow"/>
          </w:rPr>
          <w:t>, este se estructurará</w:t>
        </w:r>
        <w:r w:rsidRPr="006F4539">
          <w:rPr>
            <w:rFonts w:ascii="Arial Narrow" w:hAnsi="Arial Narrow"/>
          </w:rPr>
          <w:t xml:space="preserve"> con las siguientes capas propuestas:</w:t>
        </w:r>
      </w:ins>
    </w:p>
    <w:p w14:paraId="3C2F929A" w14:textId="77777777" w:rsidR="00EC2B5E" w:rsidRPr="006F4539" w:rsidRDefault="00EC2B5E" w:rsidP="00EC2B5E">
      <w:pPr>
        <w:pStyle w:val="BodyText"/>
        <w:ind w:left="2880"/>
        <w:jc w:val="both"/>
        <w:rPr>
          <w:ins w:id="580" w:author="Yair Benzaquen" w:date="2018-06-22T10:08:00Z"/>
          <w:rFonts w:ascii="Arial Narrow" w:hAnsi="Arial Narrow"/>
        </w:rPr>
      </w:pPr>
      <w:ins w:id="581" w:author="Yair Benzaquen" w:date="2018-06-22T10:08:00Z">
        <w:r w:rsidRPr="006F4539">
          <w:rPr>
            <w:rFonts w:ascii="Arial Narrow" w:hAnsi="Arial Narrow"/>
          </w:rPr>
          <w:t>Las capa de interacción, aplicación, de lógica y reglas de negocio, de entidades, datos y analítica y de infraestructura</w:t>
        </w:r>
        <w:r>
          <w:rPr>
            <w:rFonts w:ascii="Arial Narrow" w:hAnsi="Arial Narrow"/>
          </w:rPr>
          <w:t>. E</w:t>
        </w:r>
        <w:r w:rsidRPr="006F4539">
          <w:rPr>
            <w:rFonts w:ascii="Arial Narrow" w:hAnsi="Arial Narrow"/>
          </w:rPr>
          <w:t>sta</w:t>
        </w:r>
        <w:r>
          <w:rPr>
            <w:rFonts w:ascii="Arial Narrow" w:hAnsi="Arial Narrow"/>
          </w:rPr>
          <w:t>s</w:t>
        </w:r>
        <w:r w:rsidRPr="006F4539">
          <w:rPr>
            <w:rFonts w:ascii="Arial Narrow" w:hAnsi="Arial Narrow"/>
          </w:rPr>
          <w:t xml:space="preserve"> son verticales y cada una </w:t>
        </w:r>
        <w:r>
          <w:rPr>
            <w:rFonts w:ascii="Arial Narrow" w:hAnsi="Arial Narrow"/>
          </w:rPr>
          <w:t>se comunicarán</w:t>
        </w:r>
        <w:r w:rsidRPr="006F4539">
          <w:rPr>
            <w:rFonts w:ascii="Arial Narrow" w:hAnsi="Arial Narrow"/>
          </w:rPr>
          <w:t xml:space="preserve"> entre ellas por capas </w:t>
        </w:r>
        <w:r>
          <w:rPr>
            <w:rFonts w:ascii="Arial Narrow" w:hAnsi="Arial Narrow"/>
          </w:rPr>
          <w:t xml:space="preserve">transversales, </w:t>
        </w:r>
        <w:r w:rsidRPr="006F4539">
          <w:rPr>
            <w:rFonts w:ascii="Arial Narrow" w:hAnsi="Arial Narrow"/>
          </w:rPr>
          <w:t>como la capas de desarrollo, integración, seguridad y la cap</w:t>
        </w:r>
        <w:r>
          <w:rPr>
            <w:rFonts w:ascii="Arial Narrow" w:hAnsi="Arial Narrow"/>
          </w:rPr>
          <w:t>a de administración y monitoreo.</w:t>
        </w:r>
      </w:ins>
    </w:p>
    <w:p w14:paraId="0817E8F4" w14:textId="77777777" w:rsidR="00EC2B5E" w:rsidRDefault="00EC2B5E" w:rsidP="00EC2B5E">
      <w:pPr>
        <w:pStyle w:val="BodyText"/>
        <w:ind w:left="2880"/>
        <w:jc w:val="both"/>
        <w:rPr>
          <w:ins w:id="582" w:author="Yair Benzaquen" w:date="2018-06-22T10:08:00Z"/>
          <w:rFonts w:ascii="Arial Narrow" w:hAnsi="Arial Narrow"/>
        </w:rPr>
      </w:pPr>
      <w:ins w:id="583" w:author="Yair Benzaquen" w:date="2018-06-22T10:08:00Z">
        <w:r>
          <w:rPr>
            <w:rFonts w:ascii="Arial Narrow" w:hAnsi="Arial Narrow"/>
          </w:rPr>
          <w:t>También se detallará</w:t>
        </w:r>
        <w:r w:rsidRPr="006F4539">
          <w:rPr>
            <w:rFonts w:ascii="Arial Narrow" w:hAnsi="Arial Narrow"/>
          </w:rPr>
          <w:t>n los es</w:t>
        </w:r>
        <w:r>
          <w:rPr>
            <w:rFonts w:ascii="Arial Narrow" w:hAnsi="Arial Narrow"/>
          </w:rPr>
          <w:t>tánda</w:t>
        </w:r>
        <w:r w:rsidRPr="006F4539">
          <w:rPr>
            <w:rFonts w:ascii="Arial Narrow" w:hAnsi="Arial Narrow"/>
          </w:rPr>
          <w:t>res y patrones</w:t>
        </w:r>
        <w:r>
          <w:rPr>
            <w:rFonts w:ascii="Arial Narrow" w:hAnsi="Arial Narrow"/>
          </w:rPr>
          <w:t xml:space="preserve"> de integración que se utilizarán para conversar con la</w:t>
        </w:r>
        <w:r w:rsidRPr="006F4539">
          <w:rPr>
            <w:rFonts w:ascii="Arial Narrow" w:hAnsi="Arial Narrow"/>
          </w:rPr>
          <w:t xml:space="preserve"> omnicanalidad</w:t>
        </w:r>
        <w:r>
          <w:rPr>
            <w:rFonts w:ascii="Arial Narrow" w:hAnsi="Arial Narrow"/>
          </w:rPr>
          <w:t>,</w:t>
        </w:r>
        <w:r w:rsidRPr="006F4539">
          <w:rPr>
            <w:rFonts w:ascii="Arial Narrow" w:hAnsi="Arial Narrow"/>
          </w:rPr>
          <w:t xml:space="preserve"> que estará conformada por los canales de asistidos y autoasistidos, además de hacerlo de igual forma con los legados de la organización, entendiéndose como legados las plataf</w:t>
        </w:r>
        <w:r>
          <w:rPr>
            <w:rFonts w:ascii="Arial Narrow" w:hAnsi="Arial Narrow"/>
          </w:rPr>
          <w:t>ormas empresariales, los aplica</w:t>
        </w:r>
        <w:r w:rsidRPr="006F4539">
          <w:rPr>
            <w:rFonts w:ascii="Arial Narrow" w:hAnsi="Arial Narrow"/>
          </w:rPr>
          <w:t>tivos que convivirán con el nuevo core y las plataformas</w:t>
        </w:r>
        <w:r>
          <w:rPr>
            <w:rFonts w:ascii="Arial Narrow" w:hAnsi="Arial Narrow"/>
          </w:rPr>
          <w:t xml:space="preserve"> de base de datos que mantendrán las entidades de la operativa. </w:t>
        </w:r>
      </w:ins>
    </w:p>
    <w:p w14:paraId="1850854D" w14:textId="77777777" w:rsidR="00EC2B5E" w:rsidRDefault="00EC2B5E" w:rsidP="00EC2B5E">
      <w:pPr>
        <w:pStyle w:val="BodyText"/>
        <w:ind w:left="2880"/>
        <w:jc w:val="both"/>
        <w:rPr>
          <w:ins w:id="584" w:author="Yair Benzaquen" w:date="2018-06-22T10:08:00Z"/>
          <w:rFonts w:ascii="Arial Narrow" w:hAnsi="Arial Narrow"/>
        </w:rPr>
      </w:pPr>
      <w:ins w:id="585" w:author="Yair Benzaquen" w:date="2018-06-22T10:08:00Z">
        <w:r>
          <w:rPr>
            <w:rFonts w:ascii="Arial Narrow" w:hAnsi="Arial Narrow"/>
          </w:rPr>
          <w:t>O</w:t>
        </w:r>
        <w:r w:rsidRPr="006F4539">
          <w:rPr>
            <w:rFonts w:ascii="Arial Narrow" w:hAnsi="Arial Narrow"/>
          </w:rPr>
          <w:t>tro punto a considerar en la arquitectura conceptual es la definición de los lineamientos, pat</w:t>
        </w:r>
        <w:r>
          <w:rPr>
            <w:rFonts w:ascii="Arial Narrow" w:hAnsi="Arial Narrow"/>
          </w:rPr>
          <w:t>rones y estándares que se uttilizará</w:t>
        </w:r>
        <w:r w:rsidRPr="006F4539">
          <w:rPr>
            <w:rFonts w:ascii="Arial Narrow" w:hAnsi="Arial Narrow"/>
          </w:rPr>
          <w:t>n para el manejo de l</w:t>
        </w:r>
        <w:r>
          <w:rPr>
            <w:rFonts w:ascii="Arial Narrow" w:hAnsi="Arial Narrow"/>
          </w:rPr>
          <w:t>as nubes publicas, privadas o hí</w:t>
        </w:r>
        <w:r w:rsidRPr="006F4539">
          <w:rPr>
            <w:rFonts w:ascii="Arial Narrow" w:hAnsi="Arial Narrow"/>
          </w:rPr>
          <w:t>bridas</w:t>
        </w:r>
        <w:r>
          <w:rPr>
            <w:rFonts w:ascii="Arial Narrow" w:hAnsi="Arial Narrow"/>
          </w:rPr>
          <w:t>,</w:t>
        </w:r>
        <w:r w:rsidRPr="006F4539">
          <w:rPr>
            <w:rFonts w:ascii="Arial Narrow" w:hAnsi="Arial Narrow"/>
          </w:rPr>
          <w:t xml:space="preserve"> dependiendo de las polí</w:t>
        </w:r>
        <w:r>
          <w:rPr>
            <w:rFonts w:ascii="Arial Narrow" w:hAnsi="Arial Narrow"/>
          </w:rPr>
          <w:t>ticas de seguridad que se manejan en ambas organizaciones.</w:t>
        </w:r>
      </w:ins>
    </w:p>
    <w:p w14:paraId="64169856" w14:textId="77777777" w:rsidR="00EC2B5E" w:rsidRPr="006F4539" w:rsidRDefault="00EC2B5E" w:rsidP="00EC2B5E">
      <w:pPr>
        <w:pStyle w:val="BodyText"/>
        <w:ind w:left="567"/>
        <w:jc w:val="both"/>
        <w:rPr>
          <w:ins w:id="586" w:author="Yair Benzaquen" w:date="2018-06-22T10:08:00Z"/>
          <w:rFonts w:ascii="Arial Narrow" w:hAnsi="Arial Narrow"/>
        </w:rPr>
      </w:pPr>
      <w:ins w:id="587" w:author="Yair Benzaquen" w:date="2018-06-22T10:08:00Z">
        <w:r w:rsidRPr="000F3743">
          <w:rPr>
            <w:noProof/>
            <w:lang w:val="en-US" w:eastAsia="en-US"/>
          </w:rPr>
          <w:lastRenderedPageBreak/>
          <w:drawing>
            <wp:inline distT="0" distB="0" distL="0" distR="0" wp14:anchorId="568D863D" wp14:editId="0E63B42B">
              <wp:extent cx="6631305" cy="3183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1305" cy="3183255"/>
                      </a:xfrm>
                      <a:prstGeom prst="rect">
                        <a:avLst/>
                      </a:prstGeom>
                    </pic:spPr>
                  </pic:pic>
                </a:graphicData>
              </a:graphic>
            </wp:inline>
          </w:drawing>
        </w:r>
      </w:ins>
    </w:p>
    <w:p w14:paraId="51DF1261" w14:textId="77777777" w:rsidR="00EC2B5E" w:rsidRDefault="00EC2B5E" w:rsidP="00EC2B5E">
      <w:pPr>
        <w:pStyle w:val="EstiloTtulo3GoudyOldStyle20ptRojo"/>
        <w:rPr>
          <w:ins w:id="588" w:author="Yair Benzaquen" w:date="2018-06-22T10:08:00Z"/>
        </w:rPr>
      </w:pPr>
    </w:p>
    <w:p w14:paraId="4DDECD0B" w14:textId="77777777" w:rsidR="00EC2B5E" w:rsidRDefault="00EC2B5E" w:rsidP="008906A7">
      <w:pPr>
        <w:pStyle w:val="Heading1"/>
        <w:rPr>
          <w:ins w:id="589" w:author="Yair Benzaquen" w:date="2018-06-22T10:08:00Z"/>
        </w:rPr>
      </w:pPr>
    </w:p>
    <w:p w14:paraId="06CFC411" w14:textId="361F6762" w:rsidR="008906A7" w:rsidRPr="007A4182" w:rsidRDefault="002C1C3B" w:rsidP="008906A7">
      <w:pPr>
        <w:pStyle w:val="Heading1"/>
        <w:rPr>
          <w:ins w:id="590" w:author="Yair Benzaquen" w:date="2018-06-21T16:23:00Z"/>
        </w:rPr>
      </w:pPr>
      <w:bookmarkStart w:id="591" w:name="_Toc518330272"/>
      <w:ins w:id="592" w:author="Yair Benzaquen" w:date="2018-06-21T16:23:00Z">
        <w:r>
          <w:t>Entregable 3</w:t>
        </w:r>
        <w:r w:rsidR="008906A7">
          <w:t>: An</w:t>
        </w:r>
      </w:ins>
      <w:ins w:id="593" w:author="Yair Benzaquen" w:date="2018-06-21T16:24:00Z">
        <w:r w:rsidR="008906A7">
          <w:t>álisis</w:t>
        </w:r>
      </w:ins>
      <w:ins w:id="594" w:author="Yair Benzaquen" w:date="2018-06-21T16:39:00Z">
        <w:r w:rsidR="00695E5A">
          <w:t xml:space="preserve"> del GAP tecnológico </w:t>
        </w:r>
      </w:ins>
      <w:ins w:id="595" w:author="Yair Benzaquen" w:date="2018-06-25T16:51:00Z">
        <w:r w:rsidR="00B008DA">
          <w:t xml:space="preserve">de </w:t>
        </w:r>
      </w:ins>
      <w:ins w:id="596" w:author="Yair Benzaquen" w:date="2018-06-21T16:39:00Z">
        <w:r w:rsidR="00695E5A">
          <w:t>Cores AFP</w:t>
        </w:r>
      </w:ins>
      <w:bookmarkEnd w:id="591"/>
      <w:ins w:id="597" w:author="Yair Benzaquen" w:date="2018-06-21T16:23:00Z">
        <w:r w:rsidR="00695E5A">
          <w:t xml:space="preserve"> </w:t>
        </w:r>
        <w:r w:rsidR="008906A7" w:rsidRPr="007372D8">
          <w:t xml:space="preserve"> </w:t>
        </w:r>
      </w:ins>
    </w:p>
    <w:p w14:paraId="6BA1621E" w14:textId="77777777" w:rsidR="008906A7" w:rsidRPr="00CD61F3" w:rsidRDefault="008906A7" w:rsidP="008906A7">
      <w:pPr>
        <w:pStyle w:val="HeadingBar"/>
        <w:rPr>
          <w:ins w:id="598" w:author="Yair Benzaquen" w:date="2018-06-21T16:23:00Z"/>
          <w:rFonts w:ascii="Arial Narrow" w:hAnsi="Arial Narrow"/>
          <w:color w:val="auto"/>
          <w:lang w:val="es-AR"/>
        </w:rPr>
      </w:pPr>
    </w:p>
    <w:p w14:paraId="293DFD9B" w14:textId="40C6E46D" w:rsidR="008906A7" w:rsidRDefault="008906A7" w:rsidP="008906A7">
      <w:pPr>
        <w:pStyle w:val="EstiloTtulo3BookAntiqua"/>
        <w:rPr>
          <w:ins w:id="599" w:author="Yair Benzaquen" w:date="2018-06-21T16:40:00Z"/>
        </w:rPr>
      </w:pPr>
      <w:bookmarkStart w:id="600" w:name="_Toc518330273"/>
      <w:ins w:id="601" w:author="Yair Benzaquen" w:date="2018-06-21T16:23:00Z">
        <w:r>
          <w:t>Metodología de</w:t>
        </w:r>
      </w:ins>
      <w:ins w:id="602" w:author="Yair Benzaquen" w:date="2018-06-21T16:40:00Z">
        <w:r w:rsidR="00D37AAB">
          <w:t>l Análisis GAP tecnológico</w:t>
        </w:r>
        <w:bookmarkEnd w:id="600"/>
      </w:ins>
    </w:p>
    <w:p w14:paraId="3FA0EDBF" w14:textId="77777777" w:rsidR="00B008DA" w:rsidRDefault="00B008DA">
      <w:pPr>
        <w:pStyle w:val="BodyText"/>
        <w:jc w:val="both"/>
        <w:rPr>
          <w:ins w:id="603" w:author="Yair Benzaquen" w:date="2018-06-25T16:51:00Z"/>
          <w:rFonts w:ascii="Arial Narrow" w:hAnsi="Arial Narrow"/>
        </w:rPr>
        <w:pPrChange w:id="604" w:author="Yair Benzaquen" w:date="2018-06-22T12:32:00Z">
          <w:pPr>
            <w:pStyle w:val="BodyText"/>
          </w:pPr>
        </w:pPrChange>
      </w:pPr>
    </w:p>
    <w:p w14:paraId="6DCDF8EF" w14:textId="77777777" w:rsidR="00B008DA" w:rsidRDefault="00B008DA">
      <w:pPr>
        <w:pStyle w:val="BodyText"/>
        <w:ind w:left="0"/>
        <w:jc w:val="both"/>
        <w:rPr>
          <w:ins w:id="605" w:author="Yair Benzaquen" w:date="2018-06-25T16:52:00Z"/>
          <w:rFonts w:ascii="Arial Narrow" w:hAnsi="Arial Narrow"/>
        </w:rPr>
        <w:pPrChange w:id="606" w:author="Yair Benzaquen" w:date="2018-06-25T16:57:00Z">
          <w:pPr>
            <w:pStyle w:val="BodyText"/>
          </w:pPr>
        </w:pPrChange>
      </w:pPr>
    </w:p>
    <w:p w14:paraId="11D3DCF7" w14:textId="396ED3A0" w:rsidR="00B008DA" w:rsidRPr="007938F9" w:rsidRDefault="00B008DA">
      <w:pPr>
        <w:pStyle w:val="BodyText"/>
        <w:jc w:val="both"/>
        <w:rPr>
          <w:ins w:id="607" w:author="Yair Benzaquen" w:date="2018-06-21T16:56:00Z"/>
          <w:rFonts w:ascii="Arial Narrow" w:hAnsi="Arial Narrow"/>
        </w:rPr>
        <w:pPrChange w:id="608" w:author="Yair Benzaquen" w:date="2018-06-22T12:32:00Z">
          <w:pPr>
            <w:pStyle w:val="BodyText"/>
          </w:pPr>
        </w:pPrChange>
      </w:pPr>
      <w:ins w:id="609" w:author="Yair Benzaquen" w:date="2018-06-25T16:52:00Z">
        <w:r>
          <w:rPr>
            <w:rFonts w:ascii="Arial Narrow" w:hAnsi="Arial Narrow"/>
          </w:rPr>
          <w:t xml:space="preserve">El objetivo del presente entregable es preparar un informe tecnico que describa </w:t>
        </w:r>
      </w:ins>
      <w:ins w:id="610" w:author="Yair Benzaquen" w:date="2018-06-25T16:53:00Z">
        <w:r>
          <w:rPr>
            <w:rFonts w:ascii="Arial Narrow" w:hAnsi="Arial Narrow"/>
          </w:rPr>
          <w:t xml:space="preserve">el gap tecnologico que tiene cada uno de los 3 sistemas core a evaluar. Planteamos </w:t>
        </w:r>
      </w:ins>
      <w:ins w:id="611" w:author="Yair Benzaquen" w:date="2018-06-25T16:54:00Z">
        <w:r>
          <w:rPr>
            <w:rFonts w:ascii="Arial Narrow" w:hAnsi="Arial Narrow"/>
          </w:rPr>
          <w:t xml:space="preserve">realizar el </w:t>
        </w:r>
        <w:r>
          <w:rPr>
            <w:rFonts w:ascii="Arial Narrow" w:hAnsi="Arial Narrow"/>
          </w:rPr>
          <w:lastRenderedPageBreak/>
          <w:t xml:space="preserve">trabajo realizando un mapping entre el modelo de arquitectura </w:t>
        </w:r>
      </w:ins>
      <w:ins w:id="612" w:author="Yair Benzaquen" w:date="2018-06-25T16:55:00Z">
        <w:r>
          <w:rPr>
            <w:rFonts w:ascii="Arial Narrow" w:hAnsi="Arial Narrow"/>
          </w:rPr>
          <w:t>propuesto</w:t>
        </w:r>
      </w:ins>
      <w:ins w:id="613" w:author="Yair Benzaquen" w:date="2018-06-25T16:54:00Z">
        <w:r w:rsidR="00F41B84">
          <w:rPr>
            <w:rFonts w:ascii="Arial Narrow" w:hAnsi="Arial Narrow"/>
          </w:rPr>
          <w:t xml:space="preserve"> vs cada uno de los 3 cores que incluya</w:t>
        </w:r>
      </w:ins>
      <w:ins w:id="614" w:author="Yair Benzaquen" w:date="2018-06-25T16:57:00Z">
        <w:r w:rsidR="00EB77D0">
          <w:rPr>
            <w:rFonts w:ascii="Arial Narrow" w:hAnsi="Arial Narrow"/>
          </w:rPr>
          <w:t xml:space="preserve"> el esfuerzo estimado en cada caso.</w:t>
        </w:r>
      </w:ins>
    </w:p>
    <w:p w14:paraId="7E797D24" w14:textId="77777777" w:rsidR="00DF6790" w:rsidRPr="007938F9" w:rsidRDefault="00DF6790">
      <w:pPr>
        <w:pStyle w:val="BodyText"/>
        <w:jc w:val="both"/>
        <w:rPr>
          <w:ins w:id="615" w:author="Yair Benzaquen" w:date="2018-06-21T16:56:00Z"/>
          <w:rFonts w:ascii="Arial Narrow" w:hAnsi="Arial Narrow"/>
        </w:rPr>
        <w:pPrChange w:id="616" w:author="Yair Benzaquen" w:date="2018-06-22T12:32:00Z">
          <w:pPr>
            <w:pStyle w:val="BodyText"/>
          </w:pPr>
        </w:pPrChange>
      </w:pPr>
    </w:p>
    <w:p w14:paraId="6DF1CC02" w14:textId="19DA8304" w:rsidR="00DF6790" w:rsidRPr="007938F9" w:rsidRDefault="00DF6790">
      <w:pPr>
        <w:pStyle w:val="BodyText"/>
        <w:jc w:val="both"/>
        <w:rPr>
          <w:ins w:id="617" w:author="Yair Benzaquen" w:date="2018-06-21T16:58:00Z"/>
          <w:rFonts w:ascii="Arial Narrow" w:hAnsi="Arial Narrow"/>
        </w:rPr>
        <w:pPrChange w:id="618" w:author="Yair Benzaquen" w:date="2018-06-22T12:32:00Z">
          <w:pPr>
            <w:pStyle w:val="BodyText"/>
          </w:pPr>
        </w:pPrChange>
      </w:pPr>
      <w:ins w:id="619" w:author="Yair Benzaquen" w:date="2018-06-21T16:56:00Z">
        <w:r w:rsidRPr="007938F9">
          <w:rPr>
            <w:rFonts w:ascii="Arial Narrow" w:hAnsi="Arial Narrow"/>
          </w:rPr>
          <w:t xml:space="preserve">Entre las actividades </w:t>
        </w:r>
      </w:ins>
      <w:ins w:id="620" w:author="Yair Benzaquen" w:date="2018-06-21T16:58:00Z">
        <w:r w:rsidR="00194604" w:rsidRPr="007938F9">
          <w:rPr>
            <w:rFonts w:ascii="Arial Narrow" w:hAnsi="Arial Narrow"/>
          </w:rPr>
          <w:t>que realizaremos de acuerdo a buenas prácticas encontramos:</w:t>
        </w:r>
      </w:ins>
    </w:p>
    <w:p w14:paraId="5070DE26" w14:textId="77777777" w:rsidR="00194604" w:rsidRPr="007938F9" w:rsidRDefault="00194604">
      <w:pPr>
        <w:jc w:val="both"/>
        <w:rPr>
          <w:ins w:id="621" w:author="Yair Benzaquen" w:date="2018-06-21T16:58:00Z"/>
          <w:rFonts w:ascii="Arial Narrow" w:eastAsia="Times New Roman" w:hAnsi="Arial Narrow" w:cs="Arial"/>
          <w:b/>
          <w:bCs/>
          <w:color w:val="555555"/>
          <w:bdr w:val="none" w:sz="0" w:space="0" w:color="auto" w:frame="1"/>
          <w:lang w:val="es-ES" w:eastAsia="en-US"/>
          <w:rPrChange w:id="622" w:author="Yair Benzaquen" w:date="2018-06-22T12:43:00Z">
            <w:rPr>
              <w:ins w:id="623" w:author="Yair Benzaquen" w:date="2018-06-21T16:58:00Z"/>
              <w:rFonts w:ascii="Arial" w:eastAsia="Times New Roman" w:hAnsi="Arial" w:cs="Arial"/>
              <w:b/>
              <w:bCs/>
              <w:color w:val="555555"/>
              <w:sz w:val="21"/>
              <w:szCs w:val="21"/>
              <w:bdr w:val="none" w:sz="0" w:space="0" w:color="auto" w:frame="1"/>
              <w:lang w:val="es-ES" w:eastAsia="en-US"/>
            </w:rPr>
          </w:rPrChange>
        </w:rPr>
        <w:pPrChange w:id="624" w:author="Yair Benzaquen" w:date="2018-06-22T12:32:00Z">
          <w:pPr/>
        </w:pPrChange>
      </w:pPr>
    </w:p>
    <w:p w14:paraId="606C5FE4" w14:textId="2562C06C" w:rsidR="00876B7C" w:rsidRPr="001761F4" w:rsidRDefault="00876B7C" w:rsidP="00876B7C">
      <w:pPr>
        <w:pStyle w:val="ListParagraph"/>
        <w:numPr>
          <w:ilvl w:val="0"/>
          <w:numId w:val="45"/>
        </w:numPr>
        <w:jc w:val="both"/>
        <w:textAlignment w:val="baseline"/>
        <w:rPr>
          <w:ins w:id="625" w:author="Yair Benzaquen" w:date="2018-06-25T16:59:00Z"/>
          <w:rFonts w:ascii="Arial Narrow" w:eastAsia="Times New Roman" w:hAnsi="Arial Narrow" w:cs="Arial"/>
          <w:color w:val="555555"/>
          <w:lang w:val="es-ES" w:eastAsia="en-US"/>
        </w:rPr>
      </w:pPr>
      <w:ins w:id="626" w:author="Yair Benzaquen" w:date="2018-06-25T16:59:00Z">
        <w:r w:rsidRPr="001761F4">
          <w:rPr>
            <w:rFonts w:ascii="Arial Narrow" w:eastAsia="Times New Roman" w:hAnsi="Arial Narrow" w:cs="Arial"/>
            <w:b/>
            <w:bCs/>
            <w:color w:val="555555"/>
            <w:bdr w:val="none" w:sz="0" w:space="0" w:color="auto" w:frame="1"/>
            <w:lang w:val="es-ES" w:eastAsia="en-US"/>
          </w:rPr>
          <w:t>Completar el an</w:t>
        </w:r>
        <w:r w:rsidRPr="001761F4">
          <w:rPr>
            <w:rFonts w:ascii="Arial Narrow" w:eastAsia="Times New Roman" w:hAnsi="Arial Narrow" w:cs="Arial" w:hint="eastAsia"/>
            <w:b/>
            <w:bCs/>
            <w:color w:val="555555"/>
            <w:bdr w:val="none" w:sz="0" w:space="0" w:color="auto" w:frame="1"/>
            <w:lang w:val="es-ES" w:eastAsia="en-US"/>
          </w:rPr>
          <w:t>á</w:t>
        </w:r>
        <w:r w:rsidRPr="001761F4">
          <w:rPr>
            <w:rFonts w:ascii="Arial Narrow" w:eastAsia="Times New Roman" w:hAnsi="Arial Narrow" w:cs="Arial"/>
            <w:b/>
            <w:bCs/>
            <w:color w:val="555555"/>
            <w:bdr w:val="none" w:sz="0" w:space="0" w:color="auto" w:frame="1"/>
            <w:lang w:val="es-ES" w:eastAsia="en-US"/>
          </w:rPr>
          <w:t>lisis del estado actual:</w:t>
        </w:r>
        <w:r w:rsidRPr="001761F4">
          <w:rPr>
            <w:rFonts w:ascii="Arial Narrow" w:eastAsia="Times New Roman" w:hAnsi="Arial Narrow" w:cs="Arial"/>
            <w:color w:val="555555"/>
            <w:lang w:val="es-ES" w:eastAsia="en-US"/>
          </w:rPr>
          <w:t> Evaluar la arquitectura y funcionalidades tecnológicas de los 3 Cores</w:t>
        </w:r>
        <w:r>
          <w:rPr>
            <w:rFonts w:ascii="Arial Narrow" w:eastAsia="Times New Roman" w:hAnsi="Arial Narrow" w:cs="Arial"/>
            <w:color w:val="555555"/>
            <w:lang w:val="es-ES" w:eastAsia="en-US"/>
          </w:rPr>
          <w:t xml:space="preserve">. El </w:t>
        </w:r>
      </w:ins>
      <w:ins w:id="627" w:author="Yair Benzaquen" w:date="2018-06-25T17:00:00Z">
        <w:r>
          <w:rPr>
            <w:rFonts w:ascii="Arial Narrow" w:eastAsia="Times New Roman" w:hAnsi="Arial Narrow" w:cs="Arial"/>
            <w:color w:val="555555"/>
            <w:lang w:val="es-ES" w:eastAsia="en-US"/>
          </w:rPr>
          <w:t>análisis</w:t>
        </w:r>
      </w:ins>
      <w:ins w:id="628" w:author="Yair Benzaquen" w:date="2018-06-25T16:59:00Z">
        <w:r>
          <w:rPr>
            <w:rFonts w:ascii="Arial Narrow" w:eastAsia="Times New Roman" w:hAnsi="Arial Narrow" w:cs="Arial"/>
            <w:color w:val="555555"/>
            <w:lang w:val="es-ES" w:eastAsia="en-US"/>
          </w:rPr>
          <w:t xml:space="preserve"> </w:t>
        </w:r>
      </w:ins>
      <w:ins w:id="629" w:author="Yair Benzaquen" w:date="2018-06-25T17:00:00Z">
        <w:r>
          <w:rPr>
            <w:rFonts w:ascii="Arial Narrow" w:eastAsia="Times New Roman" w:hAnsi="Arial Narrow" w:cs="Arial"/>
            <w:color w:val="555555"/>
            <w:lang w:val="es-ES" w:eastAsia="en-US"/>
          </w:rPr>
          <w:t xml:space="preserve">se </w:t>
        </w:r>
      </w:ins>
      <w:ins w:id="630" w:author="Yair Benzaquen" w:date="2018-06-25T17:02:00Z">
        <w:r>
          <w:rPr>
            <w:rFonts w:ascii="Arial Narrow" w:eastAsia="Times New Roman" w:hAnsi="Arial Narrow" w:cs="Arial"/>
            <w:color w:val="555555"/>
            <w:lang w:val="es-ES" w:eastAsia="en-US"/>
          </w:rPr>
          <w:t>basará</w:t>
        </w:r>
      </w:ins>
      <w:ins w:id="631" w:author="Yair Benzaquen" w:date="2018-06-25T17:00:00Z">
        <w:r>
          <w:rPr>
            <w:rFonts w:ascii="Arial Narrow" w:eastAsia="Times New Roman" w:hAnsi="Arial Narrow" w:cs="Arial"/>
            <w:color w:val="555555"/>
            <w:lang w:val="es-ES" w:eastAsia="en-US"/>
          </w:rPr>
          <w:t xml:space="preserve"> en estudiar las dimensiones de la Arquitectura planteadas en el presente trabajo.</w:t>
        </w:r>
      </w:ins>
    </w:p>
    <w:p w14:paraId="14782692" w14:textId="77777777" w:rsidR="00876B7C" w:rsidRPr="00876B7C" w:rsidRDefault="00876B7C">
      <w:pPr>
        <w:ind w:left="2520"/>
        <w:jc w:val="both"/>
        <w:textAlignment w:val="baseline"/>
        <w:rPr>
          <w:ins w:id="632" w:author="Yair Benzaquen" w:date="2018-06-25T16:59:00Z"/>
          <w:rFonts w:ascii="Arial Narrow" w:eastAsia="Times New Roman" w:hAnsi="Arial Narrow" w:cs="Arial"/>
          <w:color w:val="555555"/>
          <w:lang w:val="es-ES" w:eastAsia="en-US"/>
          <w:rPrChange w:id="633" w:author="Yair Benzaquen" w:date="2018-06-25T16:59:00Z">
            <w:rPr>
              <w:ins w:id="634" w:author="Yair Benzaquen" w:date="2018-06-25T16:59:00Z"/>
              <w:rFonts w:ascii="Arial Narrow" w:eastAsia="Times New Roman" w:hAnsi="Arial Narrow" w:cs="Arial"/>
              <w:b/>
              <w:bCs/>
              <w:color w:val="555555"/>
              <w:bdr w:val="none" w:sz="0" w:space="0" w:color="auto" w:frame="1"/>
              <w:lang w:val="es-ES" w:eastAsia="en-US"/>
            </w:rPr>
          </w:rPrChange>
        </w:rPr>
        <w:pPrChange w:id="635" w:author="Yair Benzaquen" w:date="2018-06-25T16:59:00Z">
          <w:pPr>
            <w:jc w:val="both"/>
            <w:textAlignment w:val="baseline"/>
          </w:pPr>
        </w:pPrChange>
      </w:pPr>
    </w:p>
    <w:p w14:paraId="01A5A4C8" w14:textId="12EC85C0" w:rsidR="00194604" w:rsidRPr="007938F9" w:rsidRDefault="00194604">
      <w:pPr>
        <w:pStyle w:val="ListParagraph"/>
        <w:numPr>
          <w:ilvl w:val="0"/>
          <w:numId w:val="45"/>
        </w:numPr>
        <w:jc w:val="both"/>
        <w:textAlignment w:val="baseline"/>
        <w:rPr>
          <w:ins w:id="636" w:author="Yair Benzaquen" w:date="2018-06-22T10:57:00Z"/>
          <w:rFonts w:ascii="Arial Narrow" w:eastAsia="Times New Roman" w:hAnsi="Arial Narrow" w:cs="Arial"/>
          <w:color w:val="555555"/>
          <w:lang w:val="es-ES" w:eastAsia="en-US"/>
          <w:rPrChange w:id="637" w:author="Yair Benzaquen" w:date="2018-06-22T12:43:00Z">
            <w:rPr>
              <w:ins w:id="638" w:author="Yair Benzaquen" w:date="2018-06-22T10:57:00Z"/>
              <w:lang w:val="es-ES" w:eastAsia="en-US"/>
            </w:rPr>
          </w:rPrChange>
        </w:rPr>
        <w:pPrChange w:id="639" w:author="Yair Benzaquen" w:date="2018-06-22T12:32:00Z">
          <w:pPr>
            <w:jc w:val="both"/>
            <w:textAlignment w:val="baseline"/>
          </w:pPr>
        </w:pPrChange>
      </w:pPr>
      <w:ins w:id="640" w:author="Yair Benzaquen" w:date="2018-06-21T16:59:00Z">
        <w:r w:rsidRPr="007938F9">
          <w:rPr>
            <w:rFonts w:ascii="Arial Narrow" w:eastAsia="Times New Roman" w:hAnsi="Arial Narrow" w:cs="Arial"/>
            <w:b/>
            <w:bCs/>
            <w:color w:val="555555"/>
            <w:bdr w:val="none" w:sz="0" w:space="0" w:color="auto" w:frame="1"/>
            <w:lang w:val="es-ES" w:eastAsia="en-US"/>
            <w:rPrChange w:id="641" w:author="Yair Benzaquen" w:date="2018-06-22T12:43:00Z">
              <w:rPr>
                <w:rFonts w:ascii="inherit" w:eastAsia="Times New Roman" w:hAnsi="inherit" w:cs="Arial"/>
                <w:b/>
                <w:bCs/>
                <w:color w:val="555555"/>
                <w:sz w:val="21"/>
                <w:szCs w:val="21"/>
                <w:bdr w:val="none" w:sz="0" w:space="0" w:color="auto" w:frame="1"/>
                <w:lang w:val="en-US" w:eastAsia="en-US"/>
              </w:rPr>
            </w:rPrChange>
          </w:rPr>
          <w:t>Completar el an</w:t>
        </w:r>
        <w:r w:rsidRPr="007938F9">
          <w:rPr>
            <w:rFonts w:ascii="Arial Narrow" w:eastAsia="Times New Roman" w:hAnsi="Arial Narrow" w:cs="Arial" w:hint="eastAsia"/>
            <w:b/>
            <w:bCs/>
            <w:color w:val="555555"/>
            <w:bdr w:val="none" w:sz="0" w:space="0" w:color="auto" w:frame="1"/>
            <w:lang w:val="es-ES" w:eastAsia="en-US"/>
            <w:rPrChange w:id="642" w:author="Yair Benzaquen" w:date="2018-06-22T12:43:00Z">
              <w:rPr>
                <w:rFonts w:ascii="inherit" w:eastAsia="Times New Roman" w:hAnsi="inherit" w:cs="Arial" w:hint="eastAsia"/>
                <w:b/>
                <w:bCs/>
                <w:color w:val="555555"/>
                <w:sz w:val="21"/>
                <w:szCs w:val="21"/>
                <w:bdr w:val="none" w:sz="0" w:space="0" w:color="auto" w:frame="1"/>
                <w:lang w:val="en-US" w:eastAsia="en-US"/>
              </w:rPr>
            </w:rPrChange>
          </w:rPr>
          <w:t>á</w:t>
        </w:r>
        <w:r w:rsidRPr="007938F9">
          <w:rPr>
            <w:rFonts w:ascii="Arial Narrow" w:eastAsia="Times New Roman" w:hAnsi="Arial Narrow" w:cs="Arial"/>
            <w:b/>
            <w:bCs/>
            <w:color w:val="555555"/>
            <w:bdr w:val="none" w:sz="0" w:space="0" w:color="auto" w:frame="1"/>
            <w:lang w:val="es-ES" w:eastAsia="en-US"/>
            <w:rPrChange w:id="643" w:author="Yair Benzaquen" w:date="2018-06-22T12:43:00Z">
              <w:rPr>
                <w:rFonts w:ascii="inherit" w:eastAsia="Times New Roman" w:hAnsi="inherit" w:cs="Arial"/>
                <w:b/>
                <w:bCs/>
                <w:color w:val="555555"/>
                <w:sz w:val="21"/>
                <w:szCs w:val="21"/>
                <w:bdr w:val="none" w:sz="0" w:space="0" w:color="auto" w:frame="1"/>
                <w:lang w:val="en-US" w:eastAsia="en-US"/>
              </w:rPr>
            </w:rPrChange>
          </w:rPr>
          <w:t>lisis del estado futuro:</w:t>
        </w:r>
        <w:r w:rsidRPr="007938F9">
          <w:rPr>
            <w:rFonts w:ascii="Arial Narrow" w:eastAsia="Times New Roman" w:hAnsi="Arial Narrow" w:cs="Arial"/>
            <w:color w:val="555555"/>
            <w:lang w:val="es-ES" w:eastAsia="en-US"/>
            <w:rPrChange w:id="644" w:author="Yair Benzaquen" w:date="2018-06-22T12:43:00Z">
              <w:rPr>
                <w:rFonts w:ascii="Arial" w:eastAsia="Times New Roman" w:hAnsi="Arial" w:cs="Arial"/>
                <w:color w:val="555555"/>
                <w:sz w:val="21"/>
                <w:szCs w:val="21"/>
                <w:lang w:val="en-US" w:eastAsia="en-US"/>
              </w:rPr>
            </w:rPrChange>
          </w:rPr>
          <w:t> </w:t>
        </w:r>
      </w:ins>
      <w:ins w:id="645" w:author="Yair Benzaquen" w:date="2018-06-25T17:01:00Z">
        <w:r w:rsidR="00876B7C">
          <w:rPr>
            <w:rFonts w:ascii="Arial Narrow" w:eastAsia="Times New Roman" w:hAnsi="Arial Narrow" w:cs="Arial"/>
            <w:color w:val="555555"/>
            <w:lang w:val="es-ES" w:eastAsia="en-US"/>
          </w:rPr>
          <w:t xml:space="preserve">Para realizar esta actividad tomaremos </w:t>
        </w:r>
      </w:ins>
      <w:ins w:id="646" w:author="Yair Benzaquen" w:date="2018-06-21T17:05:00Z">
        <w:r w:rsidR="000F1546" w:rsidRPr="007938F9">
          <w:rPr>
            <w:rFonts w:ascii="Arial Narrow" w:eastAsia="Times New Roman" w:hAnsi="Arial Narrow" w:cs="Arial"/>
            <w:color w:val="555555"/>
            <w:lang w:val="es-ES" w:eastAsia="en-US"/>
            <w:rPrChange w:id="647" w:author="Yair Benzaquen" w:date="2018-06-22T12:43:00Z">
              <w:rPr>
                <w:lang w:val="es-ES" w:eastAsia="en-US"/>
              </w:rPr>
            </w:rPrChange>
          </w:rPr>
          <w:t xml:space="preserve">como base </w:t>
        </w:r>
      </w:ins>
      <w:ins w:id="648" w:author="Yair Benzaquen" w:date="2018-06-22T10:57:00Z">
        <w:r w:rsidR="002C1C3B" w:rsidRPr="007938F9">
          <w:rPr>
            <w:rFonts w:ascii="Arial Narrow" w:eastAsia="Times New Roman" w:hAnsi="Arial Narrow" w:cs="Arial"/>
            <w:color w:val="555555"/>
            <w:lang w:val="es-ES" w:eastAsia="en-US"/>
            <w:rPrChange w:id="649" w:author="Yair Benzaquen" w:date="2018-06-22T12:43:00Z">
              <w:rPr>
                <w:lang w:val="es-ES" w:eastAsia="en-US"/>
              </w:rPr>
            </w:rPrChange>
          </w:rPr>
          <w:t>el trabajo realizado de la arquitectura As-Is y los Lineamientos de Arquitectura del To</w:t>
        </w:r>
      </w:ins>
      <w:ins w:id="650" w:author="Yair Benzaquen" w:date="2018-06-22T12:43:00Z">
        <w:r w:rsidR="007938F9">
          <w:rPr>
            <w:rFonts w:ascii="Arial Narrow" w:eastAsia="Times New Roman" w:hAnsi="Arial Narrow" w:cs="Arial"/>
            <w:color w:val="555555"/>
            <w:lang w:val="es-ES" w:eastAsia="en-US"/>
          </w:rPr>
          <w:t>-</w:t>
        </w:r>
      </w:ins>
      <w:ins w:id="651" w:author="Yair Benzaquen" w:date="2018-06-22T10:57:00Z">
        <w:r w:rsidR="002C1C3B" w:rsidRPr="007938F9">
          <w:rPr>
            <w:rFonts w:ascii="Arial Narrow" w:eastAsia="Times New Roman" w:hAnsi="Arial Narrow" w:cs="Arial"/>
            <w:color w:val="555555"/>
            <w:lang w:val="es-ES" w:eastAsia="en-US"/>
            <w:rPrChange w:id="652" w:author="Yair Benzaquen" w:date="2018-06-22T12:43:00Z">
              <w:rPr>
                <w:lang w:val="es-ES" w:eastAsia="en-US"/>
              </w:rPr>
            </w:rPrChange>
          </w:rPr>
          <w:t>Be</w:t>
        </w:r>
      </w:ins>
      <w:ins w:id="653" w:author="Yair Benzaquen" w:date="2018-06-22T10:59:00Z">
        <w:r w:rsidR="009575B8" w:rsidRPr="007938F9">
          <w:rPr>
            <w:rFonts w:ascii="Arial Narrow" w:eastAsia="Times New Roman" w:hAnsi="Arial Narrow" w:cs="Arial"/>
            <w:color w:val="555555"/>
            <w:lang w:val="es-ES" w:eastAsia="en-US"/>
            <w:rPrChange w:id="654" w:author="Yair Benzaquen" w:date="2018-06-22T12:43:00Z">
              <w:rPr>
                <w:rFonts w:ascii="Arial" w:eastAsia="Times New Roman" w:hAnsi="Arial" w:cs="Arial"/>
                <w:color w:val="555555"/>
                <w:sz w:val="21"/>
                <w:szCs w:val="21"/>
                <w:lang w:val="es-ES" w:eastAsia="en-US"/>
              </w:rPr>
            </w:rPrChange>
          </w:rPr>
          <w:t xml:space="preserve">. </w:t>
        </w:r>
      </w:ins>
      <w:ins w:id="655" w:author="Yair Benzaquen" w:date="2018-06-25T17:06:00Z">
        <w:r w:rsidR="00783B4F">
          <w:rPr>
            <w:rFonts w:ascii="Arial Narrow" w:eastAsia="Times New Roman" w:hAnsi="Arial Narrow" w:cs="Arial"/>
            <w:color w:val="555555"/>
            <w:lang w:val="es-ES" w:eastAsia="en-US"/>
          </w:rPr>
          <w:t>Esto nos permitirá realizar un inventario de todas las dimensiones que requieren un upgrade para cumplir con el lineamiento.</w:t>
        </w:r>
      </w:ins>
    </w:p>
    <w:p w14:paraId="33404140" w14:textId="77777777" w:rsidR="00AF4BE3" w:rsidRPr="00876B7C" w:rsidRDefault="00AF4BE3">
      <w:pPr>
        <w:jc w:val="both"/>
        <w:textAlignment w:val="baseline"/>
        <w:rPr>
          <w:ins w:id="656" w:author="Yair Benzaquen" w:date="2018-06-21T16:59:00Z"/>
          <w:rFonts w:ascii="Arial Narrow" w:eastAsia="Times New Roman" w:hAnsi="Arial Narrow" w:cs="Arial"/>
          <w:color w:val="555555"/>
          <w:lang w:val="es-ES" w:eastAsia="en-US"/>
          <w:rPrChange w:id="657" w:author="Yair Benzaquen" w:date="2018-06-25T17:02:00Z">
            <w:rPr>
              <w:ins w:id="658" w:author="Yair Benzaquen" w:date="2018-06-21T16:59:00Z"/>
              <w:rFonts w:ascii="Arial" w:eastAsia="Times New Roman" w:hAnsi="Arial" w:cs="Arial"/>
              <w:color w:val="555555"/>
              <w:sz w:val="21"/>
              <w:szCs w:val="21"/>
              <w:lang w:val="en-US" w:eastAsia="en-US"/>
            </w:rPr>
          </w:rPrChange>
        </w:rPr>
      </w:pPr>
    </w:p>
    <w:p w14:paraId="408CA667" w14:textId="3C1DA084" w:rsidR="00194604" w:rsidRPr="00783B4F" w:rsidRDefault="00783B4F">
      <w:pPr>
        <w:pStyle w:val="ListParagraph"/>
        <w:numPr>
          <w:ilvl w:val="0"/>
          <w:numId w:val="45"/>
        </w:numPr>
        <w:jc w:val="both"/>
        <w:textAlignment w:val="baseline"/>
        <w:rPr>
          <w:ins w:id="659" w:author="Yair Benzaquen" w:date="2018-06-22T11:34:00Z"/>
          <w:rFonts w:ascii="Arial Narrow" w:eastAsia="Times New Roman" w:hAnsi="Arial Narrow" w:cs="Arial"/>
          <w:color w:val="555555"/>
          <w:lang w:val="es-ES" w:eastAsia="en-US"/>
          <w:rPrChange w:id="660" w:author="Yair Benzaquen" w:date="2018-06-25T17:06:00Z">
            <w:rPr>
              <w:ins w:id="661" w:author="Yair Benzaquen" w:date="2018-06-22T11:34:00Z"/>
              <w:lang w:val="es-ES" w:eastAsia="en-US"/>
            </w:rPr>
          </w:rPrChange>
        </w:rPr>
        <w:pPrChange w:id="662" w:author="Yair Benzaquen" w:date="2018-06-25T17:06:00Z">
          <w:pPr>
            <w:jc w:val="both"/>
            <w:textAlignment w:val="baseline"/>
          </w:pPr>
        </w:pPrChange>
      </w:pPr>
      <w:ins w:id="663" w:author="Yair Benzaquen" w:date="2018-06-25T17:08:00Z">
        <w:r>
          <w:rPr>
            <w:rFonts w:ascii="Arial Narrow" w:eastAsia="Times New Roman" w:hAnsi="Arial Narrow" w:cs="Arial"/>
            <w:b/>
            <w:bCs/>
            <w:color w:val="555555"/>
            <w:bdr w:val="none" w:sz="0" w:space="0" w:color="auto" w:frame="1"/>
            <w:lang w:val="es-ES" w:eastAsia="en-US"/>
          </w:rPr>
          <w:t>Dimensionar el Gap a nivel de arquitectura</w:t>
        </w:r>
      </w:ins>
      <w:ins w:id="664" w:author="Yair Benzaquen" w:date="2018-06-21T16:59:00Z">
        <w:r w:rsidR="00194604" w:rsidRPr="007938F9">
          <w:rPr>
            <w:rFonts w:ascii="Arial Narrow" w:eastAsia="Times New Roman" w:hAnsi="Arial Narrow" w:cs="Arial"/>
            <w:b/>
            <w:bCs/>
            <w:color w:val="555555"/>
            <w:bdr w:val="none" w:sz="0" w:space="0" w:color="auto" w:frame="1"/>
            <w:lang w:val="es-ES" w:eastAsia="en-US"/>
            <w:rPrChange w:id="665" w:author="Yair Benzaquen" w:date="2018-06-22T12:43:00Z">
              <w:rPr>
                <w:rFonts w:ascii="inherit" w:eastAsia="Times New Roman" w:hAnsi="inherit" w:cs="Arial"/>
                <w:b/>
                <w:bCs/>
                <w:color w:val="555555"/>
                <w:sz w:val="21"/>
                <w:szCs w:val="21"/>
                <w:bdr w:val="none" w:sz="0" w:space="0" w:color="auto" w:frame="1"/>
                <w:lang w:val="en-US" w:eastAsia="en-US"/>
              </w:rPr>
            </w:rPrChange>
          </w:rPr>
          <w:t xml:space="preserve"> (Gap Analysis)</w:t>
        </w:r>
      </w:ins>
      <w:ins w:id="666" w:author="Yair Benzaquen" w:date="2018-06-25T17:05:00Z">
        <w:r>
          <w:rPr>
            <w:rFonts w:ascii="Arial Narrow" w:eastAsia="Times New Roman" w:hAnsi="Arial Narrow" w:cs="Arial"/>
            <w:b/>
            <w:bCs/>
            <w:color w:val="555555"/>
            <w:bdr w:val="none" w:sz="0" w:space="0" w:color="auto" w:frame="1"/>
            <w:lang w:val="es-ES" w:eastAsia="en-US"/>
          </w:rPr>
          <w:t xml:space="preserve">: </w:t>
        </w:r>
      </w:ins>
      <w:ins w:id="667" w:author="Yair Benzaquen" w:date="2018-06-22T11:08:00Z">
        <w:r w:rsidR="00F624BD" w:rsidRPr="00783B4F">
          <w:rPr>
            <w:rFonts w:ascii="Arial Narrow" w:eastAsia="Times New Roman" w:hAnsi="Arial Narrow" w:cs="Arial"/>
            <w:color w:val="555555"/>
            <w:lang w:val="es-ES" w:eastAsia="en-US"/>
            <w:rPrChange w:id="668" w:author="Yair Benzaquen" w:date="2018-06-25T17:06:00Z">
              <w:rPr>
                <w:lang w:val="es-ES" w:eastAsia="en-US"/>
              </w:rPr>
            </w:rPrChange>
          </w:rPr>
          <w:t xml:space="preserve">¿Cuál es la complejidad de adaptar cada Core hacia </w:t>
        </w:r>
      </w:ins>
      <w:ins w:id="669" w:author="Yair Benzaquen" w:date="2018-06-22T11:11:00Z">
        <w:r w:rsidR="00B86A0A" w:rsidRPr="00783B4F">
          <w:rPr>
            <w:rFonts w:ascii="Arial Narrow" w:eastAsia="Times New Roman" w:hAnsi="Arial Narrow" w:cs="Arial"/>
            <w:color w:val="555555"/>
            <w:lang w:val="es-ES" w:eastAsia="en-US"/>
            <w:rPrChange w:id="670" w:author="Yair Benzaquen" w:date="2018-06-25T17:06:00Z">
              <w:rPr>
                <w:lang w:val="es-ES" w:eastAsia="en-US"/>
              </w:rPr>
            </w:rPrChange>
          </w:rPr>
          <w:t>los estándares de arquitectura propuestos?</w:t>
        </w:r>
      </w:ins>
      <w:ins w:id="671" w:author="Yair Benzaquen" w:date="2018-06-22T11:35:00Z">
        <w:r w:rsidR="009D59A1" w:rsidRPr="00783B4F">
          <w:rPr>
            <w:rFonts w:ascii="Arial Narrow" w:eastAsia="Times New Roman" w:hAnsi="Arial Narrow" w:cs="Arial"/>
            <w:color w:val="555555"/>
            <w:lang w:val="es-ES" w:eastAsia="en-US"/>
            <w:rPrChange w:id="672" w:author="Yair Benzaquen" w:date="2018-06-25T17:06:00Z">
              <w:rPr>
                <w:rFonts w:ascii="Arial" w:eastAsia="Times New Roman" w:hAnsi="Arial" w:cs="Arial"/>
                <w:color w:val="555555"/>
                <w:sz w:val="21"/>
                <w:szCs w:val="21"/>
                <w:lang w:val="es-ES" w:eastAsia="en-US"/>
              </w:rPr>
            </w:rPrChange>
          </w:rPr>
          <w:t xml:space="preserve"> ¿Es viable el upgrade?</w:t>
        </w:r>
      </w:ins>
      <w:ins w:id="673" w:author="Yair Benzaquen" w:date="2018-06-22T11:11:00Z">
        <w:r w:rsidR="00B86A0A" w:rsidRPr="00783B4F">
          <w:rPr>
            <w:rFonts w:ascii="Arial Narrow" w:eastAsia="Times New Roman" w:hAnsi="Arial Narrow" w:cs="Arial"/>
            <w:color w:val="555555"/>
            <w:lang w:val="es-ES" w:eastAsia="en-US"/>
            <w:rPrChange w:id="674" w:author="Yair Benzaquen" w:date="2018-06-25T17:06:00Z">
              <w:rPr>
                <w:lang w:val="es-ES" w:eastAsia="en-US"/>
              </w:rPr>
            </w:rPrChange>
          </w:rPr>
          <w:t xml:space="preserve"> </w:t>
        </w:r>
      </w:ins>
      <w:ins w:id="675" w:author="Yair Benzaquen" w:date="2018-06-22T11:32:00Z">
        <w:r w:rsidR="00326BF8" w:rsidRPr="00783B4F">
          <w:rPr>
            <w:rFonts w:ascii="Arial Narrow" w:eastAsia="Times New Roman" w:hAnsi="Arial Narrow" w:cs="Arial"/>
            <w:color w:val="555555"/>
            <w:lang w:val="es-ES" w:eastAsia="en-US"/>
            <w:rPrChange w:id="676" w:author="Yair Benzaquen" w:date="2018-06-25T17:06:00Z">
              <w:rPr>
                <w:lang w:val="es-ES" w:eastAsia="en-US"/>
              </w:rPr>
            </w:rPrChange>
          </w:rPr>
          <w:t xml:space="preserve">¿Qué </w:t>
        </w:r>
        <w:r w:rsidR="006E6AE7" w:rsidRPr="00783B4F">
          <w:rPr>
            <w:rFonts w:ascii="Arial Narrow" w:eastAsia="Times New Roman" w:hAnsi="Arial Narrow" w:cs="Arial"/>
            <w:color w:val="555555"/>
            <w:lang w:val="es-ES" w:eastAsia="en-US"/>
            <w:rPrChange w:id="677" w:author="Yair Benzaquen" w:date="2018-06-25T17:06:00Z">
              <w:rPr>
                <w:lang w:val="es-ES" w:eastAsia="en-US"/>
              </w:rPr>
            </w:rPrChange>
          </w:rPr>
          <w:t>componentes tecnológicos deben considerarse para realizar un upgrade tecn</w:t>
        </w:r>
      </w:ins>
      <w:ins w:id="678" w:author="Yair Benzaquen" w:date="2018-06-22T11:35:00Z">
        <w:r w:rsidR="009D59A1" w:rsidRPr="00783B4F">
          <w:rPr>
            <w:rFonts w:ascii="Arial Narrow" w:eastAsia="Times New Roman" w:hAnsi="Arial Narrow" w:cs="Arial"/>
            <w:color w:val="555555"/>
            <w:lang w:val="es-ES" w:eastAsia="en-US"/>
            <w:rPrChange w:id="679" w:author="Yair Benzaquen" w:date="2018-06-25T17:06:00Z">
              <w:rPr>
                <w:rFonts w:ascii="Arial" w:eastAsia="Times New Roman" w:hAnsi="Arial" w:cs="Arial"/>
                <w:color w:val="555555"/>
                <w:sz w:val="21"/>
                <w:szCs w:val="21"/>
                <w:lang w:val="es-ES" w:eastAsia="en-US"/>
              </w:rPr>
            </w:rPrChange>
          </w:rPr>
          <w:t>o</w:t>
        </w:r>
      </w:ins>
      <w:ins w:id="680" w:author="Yair Benzaquen" w:date="2018-06-22T11:32:00Z">
        <w:r w:rsidR="006E6AE7" w:rsidRPr="00783B4F">
          <w:rPr>
            <w:rFonts w:ascii="Arial Narrow" w:eastAsia="Times New Roman" w:hAnsi="Arial Narrow" w:cs="Arial"/>
            <w:color w:val="555555"/>
            <w:lang w:val="es-ES" w:eastAsia="en-US"/>
            <w:rPrChange w:id="681" w:author="Yair Benzaquen" w:date="2018-06-25T17:06:00Z">
              <w:rPr>
                <w:lang w:val="es-ES" w:eastAsia="en-US"/>
              </w:rPr>
            </w:rPrChange>
          </w:rPr>
          <w:t xml:space="preserve">lógico? </w:t>
        </w:r>
      </w:ins>
      <w:ins w:id="682" w:author="Yair Benzaquen" w:date="2018-06-21T16:59:00Z">
        <w:r w:rsidR="00194604" w:rsidRPr="00783B4F">
          <w:rPr>
            <w:rFonts w:ascii="Arial Narrow" w:eastAsia="Times New Roman" w:hAnsi="Arial Narrow" w:cs="Arial"/>
            <w:color w:val="555555"/>
            <w:lang w:val="es-ES" w:eastAsia="en-US"/>
            <w:rPrChange w:id="683" w:author="Yair Benzaquen" w:date="2018-06-25T17:06:00Z">
              <w:rPr>
                <w:rFonts w:ascii="Arial" w:eastAsia="Times New Roman" w:hAnsi="Arial" w:cs="Arial"/>
                <w:color w:val="555555"/>
                <w:sz w:val="21"/>
                <w:szCs w:val="21"/>
                <w:lang w:val="en-US" w:eastAsia="en-US"/>
              </w:rPr>
            </w:rPrChange>
          </w:rPr>
          <w:t>¿</w:t>
        </w:r>
      </w:ins>
      <w:ins w:id="684" w:author="Yair Benzaquen" w:date="2018-06-22T11:32:00Z">
        <w:r w:rsidR="006E6AE7" w:rsidRPr="00783B4F">
          <w:rPr>
            <w:rFonts w:ascii="Arial Narrow" w:eastAsia="Times New Roman" w:hAnsi="Arial Narrow" w:cs="Arial"/>
            <w:color w:val="555555"/>
            <w:lang w:val="es-ES" w:eastAsia="en-US"/>
            <w:rPrChange w:id="685" w:author="Yair Benzaquen" w:date="2018-06-25T17:06:00Z">
              <w:rPr>
                <w:lang w:val="es-ES" w:eastAsia="en-US"/>
              </w:rPr>
            </w:rPrChange>
          </w:rPr>
          <w:t>Qué integraciones deben considerarse</w:t>
        </w:r>
      </w:ins>
      <w:ins w:id="686" w:author="Yair Benzaquen" w:date="2018-06-21T16:59:00Z">
        <w:r w:rsidR="00194604" w:rsidRPr="00783B4F">
          <w:rPr>
            <w:rFonts w:ascii="Arial Narrow" w:eastAsia="Times New Roman" w:hAnsi="Arial Narrow" w:cs="Arial"/>
            <w:color w:val="555555"/>
            <w:lang w:val="es-ES" w:eastAsia="en-US"/>
            <w:rPrChange w:id="687" w:author="Yair Benzaquen" w:date="2018-06-25T17:06:00Z">
              <w:rPr>
                <w:rFonts w:ascii="Arial" w:eastAsia="Times New Roman" w:hAnsi="Arial" w:cs="Arial"/>
                <w:color w:val="555555"/>
                <w:sz w:val="21"/>
                <w:szCs w:val="21"/>
                <w:lang w:val="en-US" w:eastAsia="en-US"/>
              </w:rPr>
            </w:rPrChange>
          </w:rPr>
          <w:t xml:space="preserve">? </w:t>
        </w:r>
      </w:ins>
      <w:ins w:id="688" w:author="Yair Benzaquen" w:date="2018-06-22T11:35:00Z">
        <w:r w:rsidR="009D59A1" w:rsidRPr="00783B4F">
          <w:rPr>
            <w:rFonts w:ascii="Arial Narrow" w:eastAsia="Times New Roman" w:hAnsi="Arial Narrow" w:cs="Arial"/>
            <w:color w:val="555555"/>
            <w:lang w:val="es-ES" w:eastAsia="en-US"/>
            <w:rPrChange w:id="689" w:author="Yair Benzaquen" w:date="2018-06-25T17:06:00Z">
              <w:rPr>
                <w:rFonts w:ascii="Arial" w:eastAsia="Times New Roman" w:hAnsi="Arial" w:cs="Arial"/>
                <w:color w:val="555555"/>
                <w:sz w:val="21"/>
                <w:szCs w:val="21"/>
                <w:lang w:val="es-ES" w:eastAsia="en-US"/>
              </w:rPr>
            </w:rPrChange>
          </w:rPr>
          <w:t>Informe con el feedback de los Cores a evaluar</w:t>
        </w:r>
      </w:ins>
    </w:p>
    <w:p w14:paraId="3402F1DC" w14:textId="77777777" w:rsidR="009D59A1" w:rsidRPr="007938F9" w:rsidRDefault="009D59A1">
      <w:pPr>
        <w:pStyle w:val="ListParagraph"/>
        <w:ind w:left="2880"/>
        <w:jc w:val="both"/>
        <w:textAlignment w:val="baseline"/>
        <w:rPr>
          <w:ins w:id="690" w:author="Yair Benzaquen" w:date="2018-06-21T16:59:00Z"/>
          <w:rFonts w:ascii="Arial Narrow" w:eastAsia="Times New Roman" w:hAnsi="Arial Narrow" w:cs="Arial"/>
          <w:color w:val="555555"/>
          <w:lang w:val="es-ES" w:eastAsia="en-US"/>
          <w:rPrChange w:id="691" w:author="Yair Benzaquen" w:date="2018-06-22T12:43:00Z">
            <w:rPr>
              <w:ins w:id="692" w:author="Yair Benzaquen" w:date="2018-06-21T16:59:00Z"/>
              <w:rFonts w:ascii="Arial" w:eastAsia="Times New Roman" w:hAnsi="Arial" w:cs="Arial"/>
              <w:color w:val="555555"/>
              <w:sz w:val="21"/>
              <w:szCs w:val="21"/>
              <w:lang w:val="en-US" w:eastAsia="en-US"/>
            </w:rPr>
          </w:rPrChange>
        </w:rPr>
        <w:pPrChange w:id="693" w:author="Yair Benzaquen" w:date="2018-06-22T12:32:00Z">
          <w:pPr>
            <w:jc w:val="both"/>
            <w:textAlignment w:val="baseline"/>
          </w:pPr>
        </w:pPrChange>
      </w:pPr>
    </w:p>
    <w:p w14:paraId="6ED8A1F8" w14:textId="556918C0" w:rsidR="00194604" w:rsidRPr="007938F9" w:rsidRDefault="00783B4F">
      <w:pPr>
        <w:pStyle w:val="ListParagraph"/>
        <w:numPr>
          <w:ilvl w:val="0"/>
          <w:numId w:val="45"/>
        </w:numPr>
        <w:jc w:val="both"/>
        <w:textAlignment w:val="baseline"/>
        <w:rPr>
          <w:ins w:id="694" w:author="Yair Benzaquen" w:date="2018-06-22T12:01:00Z"/>
          <w:rFonts w:ascii="Arial Narrow" w:eastAsia="Times New Roman" w:hAnsi="Arial Narrow" w:cs="Arial"/>
          <w:color w:val="555555"/>
          <w:lang w:val="es-ES" w:eastAsia="en-US"/>
          <w:rPrChange w:id="695" w:author="Yair Benzaquen" w:date="2018-06-22T12:43:00Z">
            <w:rPr>
              <w:ins w:id="696" w:author="Yair Benzaquen" w:date="2018-06-22T12:01:00Z"/>
              <w:rFonts w:ascii="Arial" w:eastAsia="Times New Roman" w:hAnsi="Arial" w:cs="Arial"/>
              <w:color w:val="555555"/>
              <w:sz w:val="21"/>
              <w:szCs w:val="21"/>
              <w:lang w:val="es-ES" w:eastAsia="en-US"/>
            </w:rPr>
          </w:rPrChange>
        </w:rPr>
        <w:pPrChange w:id="697" w:author="Yair Benzaquen" w:date="2018-06-22T12:32:00Z">
          <w:pPr>
            <w:jc w:val="both"/>
            <w:textAlignment w:val="baseline"/>
          </w:pPr>
        </w:pPrChange>
      </w:pPr>
      <w:ins w:id="698" w:author="Yair Benzaquen" w:date="2018-06-25T17:09:00Z">
        <w:r>
          <w:rPr>
            <w:rFonts w:ascii="Arial Narrow" w:eastAsia="Times New Roman" w:hAnsi="Arial Narrow" w:cs="Arial"/>
            <w:b/>
            <w:bCs/>
            <w:color w:val="555555"/>
            <w:bdr w:val="none" w:sz="0" w:space="0" w:color="auto" w:frame="1"/>
            <w:lang w:val="es-ES" w:eastAsia="en-US"/>
          </w:rPr>
          <w:t xml:space="preserve">Propuesta de </w:t>
        </w:r>
      </w:ins>
      <w:ins w:id="699" w:author="Yair Benzaquen" w:date="2018-06-22T11:56:00Z">
        <w:r w:rsidR="00077E9D" w:rsidRPr="007938F9">
          <w:rPr>
            <w:rFonts w:ascii="Arial Narrow" w:eastAsia="Times New Roman" w:hAnsi="Arial Narrow" w:cs="Arial"/>
            <w:b/>
            <w:bCs/>
            <w:color w:val="555555"/>
            <w:bdr w:val="none" w:sz="0" w:space="0" w:color="auto" w:frame="1"/>
            <w:lang w:val="es-ES" w:eastAsia="en-US"/>
            <w:rPrChange w:id="700" w:author="Yair Benzaquen" w:date="2018-06-22T12:43:00Z">
              <w:rPr>
                <w:rFonts w:ascii="inherit" w:hAnsi="inherit"/>
                <w:b/>
                <w:bCs/>
                <w:bdr w:val="none" w:sz="0" w:space="0" w:color="auto" w:frame="1"/>
                <w:lang w:val="es-ES" w:eastAsia="en-US"/>
              </w:rPr>
            </w:rPrChange>
          </w:rPr>
          <w:t xml:space="preserve">Iniciativas de </w:t>
        </w:r>
      </w:ins>
      <w:ins w:id="701" w:author="Yair Benzaquen" w:date="2018-06-25T17:10:00Z">
        <w:r>
          <w:rPr>
            <w:rFonts w:ascii="Arial Narrow" w:eastAsia="Times New Roman" w:hAnsi="Arial Narrow" w:cs="Arial"/>
            <w:b/>
            <w:bCs/>
            <w:color w:val="555555"/>
            <w:bdr w:val="none" w:sz="0" w:space="0" w:color="auto" w:frame="1"/>
            <w:lang w:val="es-ES" w:eastAsia="en-US"/>
          </w:rPr>
          <w:t>Arquitectura</w:t>
        </w:r>
      </w:ins>
      <w:ins w:id="702" w:author="Yair Benzaquen" w:date="2018-06-22T12:01:00Z">
        <w:r w:rsidR="002E6013" w:rsidRPr="007938F9">
          <w:rPr>
            <w:rFonts w:ascii="Arial Narrow" w:eastAsia="Times New Roman" w:hAnsi="Arial Narrow" w:cs="Arial"/>
            <w:b/>
            <w:bCs/>
            <w:color w:val="555555"/>
            <w:bdr w:val="none" w:sz="0" w:space="0" w:color="auto" w:frame="1"/>
            <w:lang w:val="es-ES" w:eastAsia="en-US"/>
            <w:rPrChange w:id="703" w:author="Yair Benzaquen" w:date="2018-06-22T12:43:00Z">
              <w:rPr>
                <w:rFonts w:ascii="inherit" w:hAnsi="inherit"/>
                <w:b/>
                <w:bCs/>
                <w:bdr w:val="none" w:sz="0" w:space="0" w:color="auto" w:frame="1"/>
                <w:lang w:val="es-ES" w:eastAsia="en-US"/>
              </w:rPr>
            </w:rPrChange>
          </w:rPr>
          <w:t xml:space="preserve"> para</w:t>
        </w:r>
      </w:ins>
      <w:ins w:id="704" w:author="Yair Benzaquen" w:date="2018-06-21T16:59:00Z">
        <w:r w:rsidR="00194604" w:rsidRPr="007938F9">
          <w:rPr>
            <w:rFonts w:ascii="Arial Narrow" w:eastAsia="Times New Roman" w:hAnsi="Arial Narrow" w:cs="Arial"/>
            <w:b/>
            <w:bCs/>
            <w:color w:val="555555"/>
            <w:bdr w:val="none" w:sz="0" w:space="0" w:color="auto" w:frame="1"/>
            <w:lang w:val="es-ES" w:eastAsia="en-US"/>
            <w:rPrChange w:id="705" w:author="Yair Benzaquen" w:date="2018-06-22T12:43:00Z">
              <w:rPr>
                <w:rFonts w:ascii="inherit" w:eastAsia="Times New Roman" w:hAnsi="inherit" w:cs="Arial"/>
                <w:b/>
                <w:bCs/>
                <w:color w:val="555555"/>
                <w:sz w:val="21"/>
                <w:szCs w:val="21"/>
                <w:bdr w:val="none" w:sz="0" w:space="0" w:color="auto" w:frame="1"/>
                <w:lang w:val="en-US" w:eastAsia="en-US"/>
              </w:rPr>
            </w:rPrChange>
          </w:rPr>
          <w:t xml:space="preserve"> cerrar la brecha:</w:t>
        </w:r>
        <w:r w:rsidR="00194604" w:rsidRPr="007938F9">
          <w:rPr>
            <w:rFonts w:ascii="Arial Narrow" w:eastAsia="Times New Roman" w:hAnsi="Arial Narrow" w:cs="Arial"/>
            <w:color w:val="555555"/>
            <w:lang w:val="es-ES" w:eastAsia="en-US"/>
            <w:rPrChange w:id="706" w:author="Yair Benzaquen" w:date="2018-06-22T12:43:00Z">
              <w:rPr>
                <w:rFonts w:ascii="Arial" w:eastAsia="Times New Roman" w:hAnsi="Arial" w:cs="Arial"/>
                <w:color w:val="555555"/>
                <w:sz w:val="21"/>
                <w:szCs w:val="21"/>
                <w:lang w:val="en-US" w:eastAsia="en-US"/>
              </w:rPr>
            </w:rPrChange>
          </w:rPr>
          <w:t> </w:t>
        </w:r>
      </w:ins>
      <w:ins w:id="707" w:author="Yair Benzaquen" w:date="2018-06-22T12:01:00Z">
        <w:r w:rsidR="002E6013" w:rsidRPr="007938F9">
          <w:rPr>
            <w:rFonts w:ascii="Arial Narrow" w:eastAsia="Times New Roman" w:hAnsi="Arial Narrow" w:cs="Arial"/>
            <w:color w:val="555555"/>
            <w:lang w:val="es-ES" w:eastAsia="en-US"/>
            <w:rPrChange w:id="708" w:author="Yair Benzaquen" w:date="2018-06-22T12:43:00Z">
              <w:rPr>
                <w:lang w:val="es-ES" w:eastAsia="en-US"/>
              </w:rPr>
            </w:rPrChange>
          </w:rPr>
          <w:t>Lista de iniciativas y actividades para poder cerrar la brecha.</w:t>
        </w:r>
      </w:ins>
    </w:p>
    <w:p w14:paraId="38141DD4" w14:textId="77777777" w:rsidR="00141287" w:rsidRPr="007938F9" w:rsidRDefault="00141287">
      <w:pPr>
        <w:jc w:val="both"/>
        <w:textAlignment w:val="baseline"/>
        <w:rPr>
          <w:ins w:id="709" w:author="Yair Benzaquen" w:date="2018-06-22T12:28:00Z"/>
          <w:rFonts w:ascii="Arial Narrow" w:eastAsia="Times New Roman" w:hAnsi="Arial Narrow" w:cs="Arial"/>
          <w:color w:val="555555"/>
          <w:lang w:val="es-ES" w:eastAsia="en-US"/>
          <w:rPrChange w:id="710" w:author="Yair Benzaquen" w:date="2018-06-22T12:43:00Z">
            <w:rPr>
              <w:ins w:id="711" w:author="Yair Benzaquen" w:date="2018-06-22T12:28:00Z"/>
              <w:lang w:val="es-ES" w:eastAsia="en-US"/>
            </w:rPr>
          </w:rPrChange>
        </w:rPr>
        <w:pPrChange w:id="712" w:author="Yair Benzaquen" w:date="2018-06-22T12:32:00Z">
          <w:pPr>
            <w:pStyle w:val="ListParagraph"/>
            <w:numPr>
              <w:numId w:val="45"/>
            </w:numPr>
            <w:ind w:left="2880" w:hanging="360"/>
            <w:jc w:val="both"/>
            <w:textAlignment w:val="baseline"/>
          </w:pPr>
        </w:pPrChange>
      </w:pPr>
    </w:p>
    <w:p w14:paraId="343388CE" w14:textId="4C88E719" w:rsidR="00141287" w:rsidRPr="007938F9" w:rsidRDefault="00141287">
      <w:pPr>
        <w:pStyle w:val="ListParagraph"/>
        <w:numPr>
          <w:ilvl w:val="1"/>
          <w:numId w:val="45"/>
        </w:numPr>
        <w:jc w:val="both"/>
        <w:textAlignment w:val="baseline"/>
        <w:rPr>
          <w:ins w:id="713" w:author="Yair Benzaquen" w:date="2018-06-22T12:28:00Z"/>
          <w:rFonts w:ascii="Arial Narrow" w:eastAsia="Times New Roman" w:hAnsi="Arial Narrow" w:cs="Arial"/>
          <w:color w:val="555555"/>
          <w:lang w:val="es-ES" w:eastAsia="en-US"/>
          <w:rPrChange w:id="714" w:author="Yair Benzaquen" w:date="2018-06-22T12:43:00Z">
            <w:rPr>
              <w:ins w:id="715" w:author="Yair Benzaquen" w:date="2018-06-22T12:28:00Z"/>
              <w:rFonts w:ascii="Arial" w:eastAsia="Times New Roman" w:hAnsi="Arial" w:cs="Arial"/>
              <w:color w:val="555555"/>
              <w:sz w:val="21"/>
              <w:szCs w:val="21"/>
              <w:lang w:val="es-ES" w:eastAsia="en-US"/>
            </w:rPr>
          </w:rPrChange>
        </w:rPr>
        <w:pPrChange w:id="716" w:author="Yair Benzaquen" w:date="2018-06-22T12:32:00Z">
          <w:pPr>
            <w:jc w:val="both"/>
            <w:textAlignment w:val="baseline"/>
          </w:pPr>
        </w:pPrChange>
      </w:pPr>
      <w:ins w:id="717" w:author="Yair Benzaquen" w:date="2018-06-22T12:28:00Z">
        <w:r w:rsidRPr="007938F9">
          <w:rPr>
            <w:rFonts w:ascii="Arial Narrow" w:eastAsia="Times New Roman" w:hAnsi="Arial Narrow" w:cs="Arial"/>
            <w:color w:val="555555"/>
            <w:lang w:val="es-ES" w:eastAsia="en-US"/>
            <w:rPrChange w:id="718" w:author="Yair Benzaquen" w:date="2018-06-22T12:43:00Z">
              <w:rPr>
                <w:rFonts w:ascii="Arial" w:eastAsia="Times New Roman" w:hAnsi="Arial" w:cs="Arial"/>
                <w:color w:val="555555"/>
                <w:sz w:val="21"/>
                <w:szCs w:val="21"/>
                <w:lang w:val="es-ES" w:eastAsia="en-US"/>
              </w:rPr>
            </w:rPrChange>
          </w:rPr>
          <w:t>Análisis costo-beneficio a alto nivel</w:t>
        </w:r>
      </w:ins>
    </w:p>
    <w:p w14:paraId="2E6E50A7" w14:textId="38CC0F0E" w:rsidR="008906A7" w:rsidRDefault="00141287">
      <w:pPr>
        <w:pStyle w:val="ListParagraph"/>
        <w:numPr>
          <w:ilvl w:val="1"/>
          <w:numId w:val="45"/>
        </w:numPr>
        <w:jc w:val="both"/>
        <w:textAlignment w:val="baseline"/>
        <w:rPr>
          <w:ins w:id="719" w:author="Yair Benzaquen" w:date="2018-06-22T12:44:00Z"/>
          <w:rFonts w:ascii="Arial Narrow" w:eastAsia="Times New Roman" w:hAnsi="Arial Narrow" w:cs="Arial"/>
          <w:color w:val="555555"/>
          <w:lang w:val="es-ES" w:eastAsia="en-US"/>
        </w:rPr>
        <w:pPrChange w:id="720" w:author="Yair Benzaquen" w:date="2018-06-22T12:32:00Z">
          <w:pPr>
            <w:pStyle w:val="Heading1"/>
          </w:pPr>
        </w:pPrChange>
      </w:pPr>
      <w:ins w:id="721" w:author="Yair Benzaquen" w:date="2018-06-22T12:28:00Z">
        <w:r w:rsidRPr="007938F9">
          <w:rPr>
            <w:rFonts w:ascii="Arial Narrow" w:eastAsia="Times New Roman" w:hAnsi="Arial Narrow" w:cs="Arial"/>
            <w:color w:val="555555"/>
            <w:lang w:val="es-ES" w:eastAsia="en-US"/>
            <w:rPrChange w:id="722" w:author="Yair Benzaquen" w:date="2018-06-22T12:43:00Z">
              <w:rPr>
                <w:rFonts w:ascii="Arial" w:eastAsia="Times New Roman" w:hAnsi="Arial" w:cs="Arial"/>
                <w:color w:val="555555"/>
                <w:sz w:val="21"/>
                <w:szCs w:val="21"/>
                <w:lang w:val="es-ES" w:eastAsia="en-US"/>
              </w:rPr>
            </w:rPrChange>
          </w:rPr>
          <w:t>Riesgos detectados</w:t>
        </w:r>
      </w:ins>
    </w:p>
    <w:p w14:paraId="3E4B71B5" w14:textId="77777777" w:rsidR="007938F9" w:rsidRDefault="007938F9">
      <w:pPr>
        <w:jc w:val="both"/>
        <w:textAlignment w:val="baseline"/>
        <w:rPr>
          <w:ins w:id="723" w:author="Yair Benzaquen" w:date="2018-06-22T12:45:00Z"/>
          <w:rFonts w:ascii="Arial Narrow" w:eastAsia="Times New Roman" w:hAnsi="Arial Narrow" w:cs="Arial"/>
          <w:color w:val="555555"/>
          <w:lang w:val="es-ES" w:eastAsia="en-US"/>
        </w:rPr>
        <w:pPrChange w:id="724" w:author="Yair Benzaquen" w:date="2018-06-22T12:44:00Z">
          <w:pPr>
            <w:pStyle w:val="Heading1"/>
          </w:pPr>
        </w:pPrChange>
      </w:pPr>
    </w:p>
    <w:p w14:paraId="52A9DE3B" w14:textId="77777777" w:rsidR="007938F9" w:rsidRPr="007A4182" w:rsidRDefault="007938F9" w:rsidP="007938F9">
      <w:pPr>
        <w:pStyle w:val="Heading1"/>
        <w:rPr>
          <w:ins w:id="725" w:author="Yair Benzaquen" w:date="2018-06-22T12:45:00Z"/>
        </w:rPr>
      </w:pPr>
    </w:p>
    <w:p w14:paraId="59BF582C" w14:textId="77777777" w:rsidR="007938F9" w:rsidRPr="00CD61F3" w:rsidRDefault="007938F9" w:rsidP="007938F9">
      <w:pPr>
        <w:pStyle w:val="HeadingBar"/>
        <w:rPr>
          <w:ins w:id="726" w:author="Yair Benzaquen" w:date="2018-06-22T12:45:00Z"/>
          <w:rFonts w:ascii="Arial Narrow" w:hAnsi="Arial Narrow"/>
          <w:color w:val="auto"/>
          <w:lang w:val="es-AR"/>
        </w:rPr>
      </w:pPr>
    </w:p>
    <w:p w14:paraId="1CA6688D" w14:textId="6EA12430" w:rsidR="007938F9" w:rsidRDefault="007938F9" w:rsidP="007938F9">
      <w:pPr>
        <w:pStyle w:val="EstiloTtulo3BookAntiqua"/>
        <w:rPr>
          <w:ins w:id="727" w:author="Yair Benzaquen" w:date="2018-06-22T12:45:00Z"/>
        </w:rPr>
      </w:pPr>
      <w:bookmarkStart w:id="728" w:name="_Toc518330274"/>
      <w:ins w:id="729" w:author="Yair Benzaquen" w:date="2018-06-22T12:45:00Z">
        <w:r>
          <w:t>Requerimientos</w:t>
        </w:r>
        <w:bookmarkEnd w:id="728"/>
        <w:r>
          <w:t xml:space="preserve"> </w:t>
        </w:r>
      </w:ins>
    </w:p>
    <w:p w14:paraId="0C363A39" w14:textId="64F73C2F" w:rsidR="007938F9" w:rsidRDefault="007938F9" w:rsidP="007938F9">
      <w:pPr>
        <w:pStyle w:val="BodyText"/>
        <w:rPr>
          <w:ins w:id="730" w:author="Yair Benzaquen" w:date="2018-06-22T12:46:00Z"/>
          <w:rFonts w:ascii="Arial Narrow" w:hAnsi="Arial Narrow"/>
        </w:rPr>
      </w:pPr>
      <w:ins w:id="731" w:author="Yair Benzaquen" w:date="2018-06-22T12:46:00Z">
        <w:r>
          <w:rPr>
            <w:rFonts w:ascii="Arial Narrow" w:hAnsi="Arial Narrow"/>
          </w:rPr>
          <w:t>Para poder realizar el análisis del GAP por cada Core se requiere:</w:t>
        </w:r>
      </w:ins>
    </w:p>
    <w:p w14:paraId="5B8DAB73" w14:textId="5F99FC7D" w:rsidR="007938F9" w:rsidRPr="000B46F1" w:rsidRDefault="007938F9">
      <w:pPr>
        <w:pStyle w:val="BodyText"/>
        <w:numPr>
          <w:ilvl w:val="0"/>
          <w:numId w:val="28"/>
        </w:numPr>
        <w:rPr>
          <w:ins w:id="732" w:author="Yair Benzaquen" w:date="2018-06-25T17:10:00Z"/>
          <w:rFonts w:ascii="Arial Narrow" w:hAnsi="Arial Narrow"/>
          <w:lang w:val="es-ES"/>
          <w:rPrChange w:id="733" w:author="Yair Benzaquen" w:date="2018-06-25T17:10:00Z">
            <w:rPr>
              <w:ins w:id="734" w:author="Yair Benzaquen" w:date="2018-06-25T17:10:00Z"/>
              <w:rFonts w:ascii="Arial Narrow" w:hAnsi="Arial Narrow"/>
            </w:rPr>
          </w:rPrChange>
        </w:rPr>
        <w:pPrChange w:id="735" w:author="Yair Benzaquen" w:date="2018-06-22T12:46:00Z">
          <w:pPr>
            <w:pStyle w:val="BodyText"/>
          </w:pPr>
        </w:pPrChange>
      </w:pPr>
      <w:ins w:id="736" w:author="Yair Benzaquen" w:date="2018-06-22T12:46:00Z">
        <w:r>
          <w:rPr>
            <w:rFonts w:ascii="Arial Narrow" w:hAnsi="Arial Narrow"/>
          </w:rPr>
          <w:t>Disponibilidad de un ambiente de cada Core para poder realizar las actividades de análisis. Las AFP proveerán los ambientes necesarios y accesos a los consultores de EVOL</w:t>
        </w:r>
      </w:ins>
    </w:p>
    <w:p w14:paraId="5D0DB3A3" w14:textId="3D18AE3A" w:rsidR="000B46F1" w:rsidRPr="007938F9" w:rsidRDefault="000B46F1">
      <w:pPr>
        <w:pStyle w:val="BodyText"/>
        <w:numPr>
          <w:ilvl w:val="0"/>
          <w:numId w:val="28"/>
        </w:numPr>
        <w:rPr>
          <w:ins w:id="737" w:author="Yair Benzaquen" w:date="2018-06-22T12:46:00Z"/>
          <w:rFonts w:ascii="Arial Narrow" w:hAnsi="Arial Narrow"/>
          <w:lang w:val="es-ES"/>
          <w:rPrChange w:id="738" w:author="Yair Benzaquen" w:date="2018-06-22T12:46:00Z">
            <w:rPr>
              <w:ins w:id="739" w:author="Yair Benzaquen" w:date="2018-06-22T12:46:00Z"/>
              <w:rFonts w:ascii="Arial Narrow" w:hAnsi="Arial Narrow"/>
            </w:rPr>
          </w:rPrChange>
        </w:rPr>
        <w:pPrChange w:id="740" w:author="Yair Benzaquen" w:date="2018-06-22T12:46:00Z">
          <w:pPr>
            <w:pStyle w:val="BodyText"/>
          </w:pPr>
        </w:pPrChange>
      </w:pPr>
      <w:ins w:id="741" w:author="Yair Benzaquen" w:date="2018-06-25T17:10:00Z">
        <w:r>
          <w:rPr>
            <w:rFonts w:ascii="Arial Narrow" w:hAnsi="Arial Narrow"/>
          </w:rPr>
          <w:t>Disponibilidad de información técnica y contacto con los proveedores del software</w:t>
        </w:r>
      </w:ins>
    </w:p>
    <w:p w14:paraId="45CCDF29" w14:textId="76091E83" w:rsidR="007938F9" w:rsidRPr="000345E5" w:rsidRDefault="007938F9">
      <w:pPr>
        <w:pStyle w:val="BodyText"/>
        <w:numPr>
          <w:ilvl w:val="0"/>
          <w:numId w:val="28"/>
        </w:numPr>
        <w:rPr>
          <w:ins w:id="742" w:author="Yair Benzaquen" w:date="2018-06-22T12:46:00Z"/>
          <w:rFonts w:ascii="Arial Narrow" w:hAnsi="Arial Narrow"/>
          <w:lang w:val="es-ES"/>
        </w:rPr>
        <w:pPrChange w:id="743" w:author="Yair Benzaquen" w:date="2018-06-22T12:46:00Z">
          <w:pPr>
            <w:pStyle w:val="BodyText"/>
          </w:pPr>
        </w:pPrChange>
      </w:pPr>
      <w:ins w:id="744" w:author="Yair Benzaquen" w:date="2018-06-22T12:47:00Z">
        <w:r>
          <w:rPr>
            <w:rFonts w:ascii="Arial Narrow" w:hAnsi="Arial Narrow"/>
            <w:lang w:val="es-ES"/>
          </w:rPr>
          <w:t>Las actividades de EVOL se centrarán en el análisis tecnológico, más no funcional.</w:t>
        </w:r>
      </w:ins>
    </w:p>
    <w:p w14:paraId="36F62FE9" w14:textId="77777777" w:rsidR="007938F9" w:rsidRDefault="007938F9" w:rsidP="007938F9">
      <w:pPr>
        <w:pStyle w:val="EstiloTtulo3BookAntiqua"/>
        <w:rPr>
          <w:ins w:id="745" w:author="Yair Benzaquen" w:date="2018-06-22T12:45:00Z"/>
        </w:rPr>
      </w:pPr>
    </w:p>
    <w:p w14:paraId="253C2FCD" w14:textId="77777777" w:rsidR="007938F9" w:rsidRDefault="007938F9">
      <w:pPr>
        <w:jc w:val="both"/>
        <w:textAlignment w:val="baseline"/>
        <w:rPr>
          <w:ins w:id="746" w:author="Yair Benzaquen" w:date="2018-06-22T12:44:00Z"/>
          <w:rFonts w:ascii="Arial Narrow" w:eastAsia="Times New Roman" w:hAnsi="Arial Narrow" w:cs="Arial"/>
          <w:color w:val="555555"/>
          <w:lang w:val="es-ES" w:eastAsia="en-US"/>
        </w:rPr>
        <w:pPrChange w:id="747" w:author="Yair Benzaquen" w:date="2018-06-22T12:44:00Z">
          <w:pPr>
            <w:pStyle w:val="Heading1"/>
          </w:pPr>
        </w:pPrChange>
      </w:pPr>
    </w:p>
    <w:p w14:paraId="6E52D88A" w14:textId="77777777" w:rsidR="007938F9" w:rsidRPr="007938F9" w:rsidRDefault="007938F9">
      <w:pPr>
        <w:jc w:val="both"/>
        <w:textAlignment w:val="baseline"/>
        <w:rPr>
          <w:ins w:id="748" w:author="Yair Benzaquen" w:date="2018-06-21T16:23:00Z"/>
          <w:rFonts w:ascii="Arial Narrow" w:eastAsia="Times New Roman" w:hAnsi="Arial Narrow" w:cs="Arial"/>
          <w:color w:val="555555"/>
          <w:lang w:val="es-ES" w:eastAsia="en-US"/>
          <w:rPrChange w:id="749" w:author="Yair Benzaquen" w:date="2018-06-22T12:44:00Z">
            <w:rPr>
              <w:ins w:id="750" w:author="Yair Benzaquen" w:date="2018-06-21T16:23:00Z"/>
            </w:rPr>
          </w:rPrChange>
        </w:rPr>
        <w:pPrChange w:id="751" w:author="Yair Benzaquen" w:date="2018-06-22T12:44:00Z">
          <w:pPr>
            <w:pStyle w:val="Heading1"/>
          </w:pPr>
        </w:pPrChange>
      </w:pPr>
    </w:p>
    <w:p w14:paraId="40B7D41B" w14:textId="04C81B53" w:rsidR="007A4182" w:rsidRPr="007A4182" w:rsidRDefault="007A4182" w:rsidP="007A4182">
      <w:pPr>
        <w:pStyle w:val="Heading1"/>
      </w:pPr>
      <w:bookmarkStart w:id="752" w:name="_Toc518330275"/>
      <w:r>
        <w:t xml:space="preserve">Entregable </w:t>
      </w:r>
      <w:ins w:id="753" w:author="Yair Benzaquen" w:date="2018-06-22T10:08:00Z">
        <w:r w:rsidR="00EC2B5E">
          <w:t>4</w:t>
        </w:r>
      </w:ins>
      <w:del w:id="754" w:author="Yair Benzaquen" w:date="2018-06-22T10:08:00Z">
        <w:r w:rsidDel="00EC2B5E">
          <w:delText>1</w:delText>
        </w:r>
      </w:del>
      <w:r>
        <w:t>: Estimación Preliminar</w:t>
      </w:r>
      <w:bookmarkEnd w:id="752"/>
      <w:r w:rsidR="00BA1EF1">
        <w:t xml:space="preserve"> </w:t>
      </w:r>
      <w:del w:id="755" w:author="Yair Benzaquen" w:date="2018-06-22T10:08:00Z">
        <w:r w:rsidR="00BA1EF1" w:rsidDel="00EC2B5E">
          <w:delText>(Fase 1)</w:delText>
        </w:r>
        <w:r w:rsidRPr="007372D8" w:rsidDel="00EC2B5E">
          <w:delText xml:space="preserve"> </w:delText>
        </w:r>
      </w:del>
    </w:p>
    <w:p w14:paraId="7C9D439D" w14:textId="77777777" w:rsidR="007A4182" w:rsidRPr="00CD61F3" w:rsidRDefault="007A4182" w:rsidP="007A4182">
      <w:pPr>
        <w:pStyle w:val="HeadingBar"/>
        <w:rPr>
          <w:rFonts w:ascii="Arial Narrow" w:hAnsi="Arial Narrow"/>
          <w:color w:val="auto"/>
          <w:lang w:val="es-AR"/>
        </w:rPr>
      </w:pPr>
    </w:p>
    <w:p w14:paraId="3837E0C9" w14:textId="7DA5AE62" w:rsidR="007A4182" w:rsidRPr="001A4789" w:rsidRDefault="007A4182" w:rsidP="007A4182">
      <w:pPr>
        <w:pStyle w:val="EstiloTtulo3BookAntiqua"/>
      </w:pPr>
      <w:bookmarkStart w:id="756" w:name="_Toc518330276"/>
      <w:r>
        <w:t>Metodología de Evaluación</w:t>
      </w:r>
      <w:bookmarkEnd w:id="756"/>
    </w:p>
    <w:p w14:paraId="3AFEDA60" w14:textId="77777777" w:rsidR="000345E5" w:rsidRPr="000345E5" w:rsidRDefault="000345E5" w:rsidP="000345E5">
      <w:pPr>
        <w:pStyle w:val="BodyText"/>
        <w:rPr>
          <w:rFonts w:ascii="Arial Narrow" w:hAnsi="Arial Narrow"/>
          <w:lang w:val="es-ES"/>
        </w:rPr>
      </w:pPr>
      <w:r w:rsidRPr="000345E5">
        <w:rPr>
          <w:rFonts w:ascii="Arial Narrow" w:hAnsi="Arial Narrow"/>
        </w:rPr>
        <w:t>Se tomará en consideración las siguientes etapas para la elección de las herramientas de software:</w:t>
      </w:r>
    </w:p>
    <w:p w14:paraId="002172D3" w14:textId="759D879D" w:rsidR="007A4182" w:rsidRPr="007A4182" w:rsidRDefault="00F13037" w:rsidP="000345E5">
      <w:pPr>
        <w:pStyle w:val="BodyText"/>
        <w:ind w:left="0"/>
        <w:rPr>
          <w:rFonts w:ascii="Arial Narrow" w:hAnsi="Arial Narrow"/>
          <w:lang w:val="es-ES"/>
        </w:rPr>
      </w:pPr>
      <w:r w:rsidRPr="00F13037">
        <w:rPr>
          <w:rFonts w:ascii="Arial Narrow" w:hAnsi="Arial Narrow"/>
          <w:noProof/>
          <w:lang w:val="en-US" w:eastAsia="en-US"/>
        </w:rPr>
        <w:drawing>
          <wp:inline distT="0" distB="0" distL="0" distR="0" wp14:anchorId="376889FF" wp14:editId="37DA0330">
            <wp:extent cx="6631305" cy="37299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31305" cy="3729990"/>
                    </a:xfrm>
                    <a:prstGeom prst="rect">
                      <a:avLst/>
                    </a:prstGeom>
                  </pic:spPr>
                </pic:pic>
              </a:graphicData>
            </a:graphic>
          </wp:inline>
        </w:drawing>
      </w:r>
    </w:p>
    <w:p w14:paraId="7A2225C1" w14:textId="77777777" w:rsidR="007A4182" w:rsidRPr="007A4182" w:rsidRDefault="007A4182" w:rsidP="007A4182">
      <w:pPr>
        <w:pStyle w:val="BodyText"/>
        <w:rPr>
          <w:lang w:val="es-ES"/>
        </w:rPr>
      </w:pPr>
    </w:p>
    <w:p w14:paraId="0795098A" w14:textId="40E128B0" w:rsidR="007A4182" w:rsidRDefault="00F13037" w:rsidP="007A4182">
      <w:pPr>
        <w:pStyle w:val="BodyText"/>
        <w:ind w:left="426"/>
      </w:pPr>
      <w:r w:rsidRPr="00F13037">
        <w:rPr>
          <w:noProof/>
          <w:lang w:val="en-US" w:eastAsia="en-US"/>
        </w:rPr>
        <w:lastRenderedPageBreak/>
        <w:drawing>
          <wp:inline distT="0" distB="0" distL="0" distR="0" wp14:anchorId="18E2BF62" wp14:editId="7EF9F90A">
            <wp:extent cx="6353991" cy="357400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6672" cy="3575514"/>
                    </a:xfrm>
                    <a:prstGeom prst="rect">
                      <a:avLst/>
                    </a:prstGeom>
                  </pic:spPr>
                </pic:pic>
              </a:graphicData>
            </a:graphic>
          </wp:inline>
        </w:drawing>
      </w:r>
    </w:p>
    <w:p w14:paraId="1D11213B" w14:textId="77777777" w:rsidR="00F13037" w:rsidRDefault="00F13037" w:rsidP="00F13037">
      <w:pPr>
        <w:pStyle w:val="BodyText"/>
        <w:ind w:left="0"/>
      </w:pPr>
    </w:p>
    <w:p w14:paraId="53B8D10C" w14:textId="79FE55F1" w:rsidR="00F13037" w:rsidRDefault="00F13037" w:rsidP="007A4182">
      <w:pPr>
        <w:pStyle w:val="BodyText"/>
        <w:ind w:left="426"/>
      </w:pPr>
      <w:r w:rsidRPr="00F13037">
        <w:rPr>
          <w:noProof/>
          <w:lang w:val="en-US" w:eastAsia="en-US"/>
        </w:rPr>
        <w:drawing>
          <wp:inline distT="0" distB="0" distL="0" distR="0" wp14:anchorId="2D33E760" wp14:editId="4BBDB016">
            <wp:extent cx="6430191" cy="36168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3429" cy="3618688"/>
                    </a:xfrm>
                    <a:prstGeom prst="rect">
                      <a:avLst/>
                    </a:prstGeom>
                  </pic:spPr>
                </pic:pic>
              </a:graphicData>
            </a:graphic>
          </wp:inline>
        </w:drawing>
      </w:r>
    </w:p>
    <w:p w14:paraId="2B86F808" w14:textId="1822ACE0" w:rsidR="00F13037" w:rsidRDefault="00F13037" w:rsidP="007A4182">
      <w:pPr>
        <w:pStyle w:val="BodyText"/>
        <w:ind w:left="426"/>
      </w:pPr>
      <w:r w:rsidRPr="00F13037">
        <w:rPr>
          <w:noProof/>
          <w:lang w:val="en-US" w:eastAsia="en-US"/>
        </w:rPr>
        <w:lastRenderedPageBreak/>
        <w:drawing>
          <wp:inline distT="0" distB="0" distL="0" distR="0" wp14:anchorId="054EC9FF" wp14:editId="461E19B1">
            <wp:extent cx="6631305" cy="37299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1305" cy="3729990"/>
                    </a:xfrm>
                    <a:prstGeom prst="rect">
                      <a:avLst/>
                    </a:prstGeom>
                  </pic:spPr>
                </pic:pic>
              </a:graphicData>
            </a:graphic>
          </wp:inline>
        </w:drawing>
      </w:r>
    </w:p>
    <w:p w14:paraId="0BCC796A" w14:textId="3BBABC9E" w:rsidR="00F13037" w:rsidRPr="007A4182" w:rsidRDefault="00F13037" w:rsidP="007A4182">
      <w:pPr>
        <w:pStyle w:val="BodyText"/>
        <w:ind w:left="426"/>
      </w:pPr>
      <w:r w:rsidRPr="00F13037">
        <w:rPr>
          <w:noProof/>
          <w:lang w:val="en-US" w:eastAsia="en-US"/>
        </w:rPr>
        <w:drawing>
          <wp:inline distT="0" distB="0" distL="0" distR="0" wp14:anchorId="05E2C65B" wp14:editId="7B8F9B07">
            <wp:extent cx="6631305" cy="37299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1305" cy="3729990"/>
                    </a:xfrm>
                    <a:prstGeom prst="rect">
                      <a:avLst/>
                    </a:prstGeom>
                  </pic:spPr>
                </pic:pic>
              </a:graphicData>
            </a:graphic>
          </wp:inline>
        </w:drawing>
      </w:r>
    </w:p>
    <w:p w14:paraId="399F0491" w14:textId="77777777" w:rsidR="007A4182" w:rsidRPr="00CD61F3" w:rsidRDefault="007A4182" w:rsidP="007A4182">
      <w:pPr>
        <w:pStyle w:val="EstiloTtulo3BookAntiqua"/>
      </w:pPr>
    </w:p>
    <w:p w14:paraId="247EF9FB" w14:textId="77777777" w:rsidR="007A4182" w:rsidRPr="00CD61F3" w:rsidRDefault="007A4182" w:rsidP="007A4182">
      <w:pPr>
        <w:pStyle w:val="HeadingBar"/>
        <w:rPr>
          <w:rFonts w:ascii="Arial Narrow" w:hAnsi="Arial Narrow"/>
          <w:color w:val="auto"/>
          <w:lang w:val="es-AR"/>
        </w:rPr>
      </w:pPr>
    </w:p>
    <w:p w14:paraId="3648DAB7" w14:textId="12437853" w:rsidR="007A4182" w:rsidRDefault="007A4182" w:rsidP="007A4182">
      <w:pPr>
        <w:pStyle w:val="EstiloTtulo3BookAntiqua"/>
      </w:pPr>
      <w:bookmarkStart w:id="757" w:name="_Toc518330277"/>
      <w:r>
        <w:t>Criterios de Evaluación</w:t>
      </w:r>
      <w:bookmarkEnd w:id="757"/>
    </w:p>
    <w:p w14:paraId="6F2BE535" w14:textId="35B304A8" w:rsidR="007A4182" w:rsidRPr="007A4182" w:rsidRDefault="007A4182" w:rsidP="007A4182">
      <w:pPr>
        <w:pStyle w:val="BodyText"/>
        <w:rPr>
          <w:rFonts w:ascii="Arial Narrow" w:hAnsi="Arial Narrow"/>
          <w:lang w:val="es-ES"/>
        </w:rPr>
      </w:pPr>
      <w:r w:rsidRPr="007A4182">
        <w:rPr>
          <w:rFonts w:ascii="Arial Narrow" w:hAnsi="Arial Narrow"/>
        </w:rPr>
        <w:t>Se realizará una estimación inicial, tomando en consideración las “Dimensiones” trabajadas con las AFP. Se mantendrán reun</w:t>
      </w:r>
      <w:r w:rsidR="006A2793">
        <w:rPr>
          <w:rFonts w:ascii="Arial Narrow" w:hAnsi="Arial Narrow"/>
        </w:rPr>
        <w:t xml:space="preserve">iones con las AFP </w:t>
      </w:r>
      <w:r w:rsidRPr="007A4182">
        <w:rPr>
          <w:rFonts w:ascii="Arial Narrow" w:hAnsi="Arial Narrow"/>
        </w:rPr>
        <w:t>para definir los criterios de evaluación; sin embargo, de acuerdo a nuestra experiencia, proponemos las siguientes:</w:t>
      </w:r>
    </w:p>
    <w:p w14:paraId="0046BED9" w14:textId="49A93B93" w:rsidR="007A4182" w:rsidRDefault="007A4182" w:rsidP="007A4182">
      <w:pPr>
        <w:pStyle w:val="BodyText"/>
        <w:ind w:left="142"/>
        <w:jc w:val="both"/>
        <w:rPr>
          <w:rFonts w:ascii="Arial Narrow" w:hAnsi="Arial Narrow"/>
          <w:lang w:val="es-ES"/>
        </w:rPr>
      </w:pPr>
      <w:r w:rsidRPr="007A4182">
        <w:rPr>
          <w:rFonts w:ascii="Arial Narrow" w:hAnsi="Arial Narrow"/>
          <w:noProof/>
          <w:lang w:val="en-US" w:eastAsia="en-US"/>
        </w:rPr>
        <w:drawing>
          <wp:inline distT="0" distB="0" distL="0" distR="0" wp14:anchorId="7C5F55DC" wp14:editId="599625C0">
            <wp:extent cx="6631305" cy="3830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1305" cy="3830955"/>
                    </a:xfrm>
                    <a:prstGeom prst="rect">
                      <a:avLst/>
                    </a:prstGeom>
                  </pic:spPr>
                </pic:pic>
              </a:graphicData>
            </a:graphic>
          </wp:inline>
        </w:drawing>
      </w:r>
    </w:p>
    <w:p w14:paraId="13905B56" w14:textId="77777777" w:rsidR="007A4182" w:rsidRDefault="007A4182" w:rsidP="007A4182">
      <w:pPr>
        <w:pStyle w:val="BodyText"/>
        <w:ind w:left="142"/>
        <w:jc w:val="both"/>
        <w:rPr>
          <w:rFonts w:ascii="Arial Narrow" w:hAnsi="Arial Narrow"/>
          <w:lang w:val="es-ES"/>
        </w:rPr>
      </w:pPr>
    </w:p>
    <w:p w14:paraId="701CDBEA" w14:textId="576D5782" w:rsidR="007A4182" w:rsidRDefault="007A4182" w:rsidP="007A4182">
      <w:pPr>
        <w:pStyle w:val="BodyText"/>
        <w:ind w:left="142"/>
        <w:jc w:val="both"/>
        <w:rPr>
          <w:rFonts w:ascii="Arial Narrow" w:hAnsi="Arial Narrow"/>
          <w:lang w:val="es-ES"/>
        </w:rPr>
      </w:pPr>
      <w:r w:rsidRPr="007A4182">
        <w:rPr>
          <w:rFonts w:ascii="Arial Narrow" w:hAnsi="Arial Narrow"/>
          <w:noProof/>
          <w:lang w:val="en-US" w:eastAsia="en-US"/>
        </w:rPr>
        <w:lastRenderedPageBreak/>
        <w:drawing>
          <wp:inline distT="0" distB="0" distL="0" distR="0" wp14:anchorId="18C30187" wp14:editId="7115288D">
            <wp:extent cx="6631305" cy="3822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1305" cy="3822065"/>
                    </a:xfrm>
                    <a:prstGeom prst="rect">
                      <a:avLst/>
                    </a:prstGeom>
                  </pic:spPr>
                </pic:pic>
              </a:graphicData>
            </a:graphic>
          </wp:inline>
        </w:drawing>
      </w:r>
    </w:p>
    <w:p w14:paraId="46DAA66F" w14:textId="77777777" w:rsidR="007A4182" w:rsidRDefault="007A4182" w:rsidP="007A4182">
      <w:pPr>
        <w:pStyle w:val="BodyText"/>
        <w:ind w:left="142"/>
        <w:jc w:val="both"/>
        <w:rPr>
          <w:rFonts w:ascii="Arial Narrow" w:hAnsi="Arial Narrow"/>
          <w:lang w:val="es-ES"/>
        </w:rPr>
      </w:pPr>
    </w:p>
    <w:p w14:paraId="2ADCD452" w14:textId="5ADA736E" w:rsidR="007A4182" w:rsidRDefault="007A4182" w:rsidP="007A4182">
      <w:pPr>
        <w:pStyle w:val="BodyText"/>
        <w:ind w:left="142"/>
        <w:jc w:val="both"/>
        <w:rPr>
          <w:rFonts w:ascii="Arial Narrow" w:hAnsi="Arial Narrow"/>
          <w:lang w:val="es-ES"/>
        </w:rPr>
      </w:pPr>
      <w:r w:rsidRPr="007A4182">
        <w:rPr>
          <w:rFonts w:ascii="Arial Narrow" w:hAnsi="Arial Narrow"/>
          <w:noProof/>
          <w:lang w:val="en-US" w:eastAsia="en-US"/>
        </w:rPr>
        <w:drawing>
          <wp:inline distT="0" distB="0" distL="0" distR="0" wp14:anchorId="098B3827" wp14:editId="0EF05EBF">
            <wp:extent cx="6631305" cy="2333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31305" cy="2333625"/>
                    </a:xfrm>
                    <a:prstGeom prst="rect">
                      <a:avLst/>
                    </a:prstGeom>
                  </pic:spPr>
                </pic:pic>
              </a:graphicData>
            </a:graphic>
          </wp:inline>
        </w:drawing>
      </w:r>
    </w:p>
    <w:p w14:paraId="178DD313" w14:textId="289F1AED" w:rsidR="005F3F97" w:rsidRPr="007372D8" w:rsidDel="006B0DFD" w:rsidRDefault="005F3F97" w:rsidP="005F3F97">
      <w:pPr>
        <w:pStyle w:val="Heading1"/>
        <w:rPr>
          <w:del w:id="758" w:author="Yair Benzaquen" w:date="2018-06-22T10:07:00Z"/>
        </w:rPr>
      </w:pPr>
      <w:del w:id="759" w:author="Yair Benzaquen" w:date="2018-06-22T10:07:00Z">
        <w:r w:rsidDel="006B0DFD">
          <w:delText>Entregable 2: Arquitectura As-Is</w:delText>
        </w:r>
        <w:r w:rsidRPr="007372D8" w:rsidDel="006B0DFD">
          <w:delText xml:space="preserve"> </w:delText>
        </w:r>
      </w:del>
    </w:p>
    <w:p w14:paraId="36E74A28" w14:textId="25B07D25" w:rsidR="005F3F97" w:rsidRPr="00CD61F3" w:rsidDel="006B0DFD" w:rsidRDefault="005F3F97" w:rsidP="005F3F97">
      <w:pPr>
        <w:pStyle w:val="HeadingBar"/>
        <w:rPr>
          <w:del w:id="760" w:author="Yair Benzaquen" w:date="2018-06-22T10:07:00Z"/>
          <w:rFonts w:ascii="Arial Narrow" w:hAnsi="Arial Narrow"/>
          <w:color w:val="auto"/>
          <w:lang w:val="es-AR"/>
        </w:rPr>
      </w:pPr>
    </w:p>
    <w:p w14:paraId="6214BA98" w14:textId="50B9A7AF" w:rsidR="005F3F97" w:rsidRPr="001A4789" w:rsidDel="006B0DFD" w:rsidRDefault="005F3F97" w:rsidP="005F3F97">
      <w:pPr>
        <w:pStyle w:val="EstiloTtulo3BookAntiqua"/>
        <w:rPr>
          <w:del w:id="761" w:author="Yair Benzaquen" w:date="2018-06-22T10:07:00Z"/>
        </w:rPr>
      </w:pPr>
      <w:del w:id="762" w:author="Yair Benzaquen" w:date="2018-06-22T10:07:00Z">
        <w:r w:rsidDel="006B0DFD">
          <w:delText>Informe de Arquitectura As-Is</w:delText>
        </w:r>
      </w:del>
    </w:p>
    <w:p w14:paraId="1A87BDF5" w14:textId="39376C37" w:rsidR="005F3F97" w:rsidDel="006B0DFD" w:rsidRDefault="005F3F97" w:rsidP="005F3F97">
      <w:pPr>
        <w:pStyle w:val="BodyText"/>
        <w:jc w:val="both"/>
        <w:rPr>
          <w:del w:id="763" w:author="Yair Benzaquen" w:date="2018-06-22T10:07:00Z"/>
          <w:rFonts w:ascii="Arial Narrow" w:hAnsi="Arial Narrow"/>
          <w:lang w:val="es-ES"/>
        </w:rPr>
      </w:pPr>
      <w:del w:id="764" w:author="Yair Benzaquen" w:date="2018-06-22T10:07:00Z">
        <w:r w:rsidRPr="005F3F97" w:rsidDel="006B0DFD">
          <w:rPr>
            <w:rFonts w:ascii="Arial Narrow" w:hAnsi="Arial Narrow"/>
            <w:lang w:val="es-ES"/>
          </w:rPr>
          <w:delText>Se realizará un levantamiento de la situación actual de cada AFP para poder determinar la Arquitectura AS-I</w:delText>
        </w:r>
        <w:r w:rsidDel="006B0DFD">
          <w:rPr>
            <w:rFonts w:ascii="Arial Narrow" w:hAnsi="Arial Narrow"/>
            <w:lang w:val="es-ES"/>
          </w:rPr>
          <w:delText>s mediante un informe completo.</w:delText>
        </w:r>
      </w:del>
    </w:p>
    <w:p w14:paraId="14E98272" w14:textId="1E3F4C08" w:rsidR="005F3F97" w:rsidDel="006B0DFD" w:rsidRDefault="005F3F97" w:rsidP="005F3F97">
      <w:pPr>
        <w:pStyle w:val="BodyText"/>
        <w:jc w:val="both"/>
        <w:rPr>
          <w:del w:id="765" w:author="Yair Benzaquen" w:date="2018-06-22T10:07:00Z"/>
          <w:rFonts w:ascii="Arial Narrow" w:hAnsi="Arial Narrow"/>
          <w:lang w:val="es-ES"/>
        </w:rPr>
      </w:pPr>
      <w:del w:id="766" w:author="Yair Benzaquen" w:date="2018-06-22T10:07:00Z">
        <w:r w:rsidDel="006B0DFD">
          <w:rPr>
            <w:rFonts w:ascii="Arial Narrow" w:hAnsi="Arial Narrow"/>
            <w:lang w:val="es-ES"/>
          </w:rPr>
          <w:delText>Durante el levantamiento se tomarán en cuenta:</w:delText>
        </w:r>
      </w:del>
    </w:p>
    <w:p w14:paraId="0F7B887E" w14:textId="2D826221" w:rsidR="005F3F97" w:rsidDel="006B0DFD" w:rsidRDefault="005F3F97" w:rsidP="005F3F97">
      <w:pPr>
        <w:pStyle w:val="BodyText"/>
        <w:numPr>
          <w:ilvl w:val="0"/>
          <w:numId w:val="36"/>
        </w:numPr>
        <w:jc w:val="both"/>
        <w:rPr>
          <w:del w:id="767" w:author="Yair Benzaquen" w:date="2018-06-22T10:07:00Z"/>
          <w:rFonts w:ascii="Arial Narrow" w:hAnsi="Arial Narrow"/>
          <w:lang w:val="es-ES"/>
        </w:rPr>
      </w:pPr>
      <w:del w:id="768" w:author="Yair Benzaquen" w:date="2018-06-22T10:07:00Z">
        <w:r w:rsidDel="006B0DFD">
          <w:rPr>
            <w:rFonts w:ascii="Arial Narrow" w:hAnsi="Arial Narrow"/>
            <w:lang w:val="es-ES"/>
          </w:rPr>
          <w:delText>Revisión de arquitectura Core y No Core</w:delText>
        </w:r>
      </w:del>
    </w:p>
    <w:p w14:paraId="61F3DDB6" w14:textId="7DFB59AF" w:rsidR="005F3F97" w:rsidDel="006B0DFD" w:rsidRDefault="005F3F97" w:rsidP="005F3F97">
      <w:pPr>
        <w:pStyle w:val="BodyText"/>
        <w:numPr>
          <w:ilvl w:val="0"/>
          <w:numId w:val="36"/>
        </w:numPr>
        <w:jc w:val="both"/>
        <w:rPr>
          <w:del w:id="769" w:author="Yair Benzaquen" w:date="2018-06-22T10:07:00Z"/>
          <w:rFonts w:ascii="Arial Narrow" w:hAnsi="Arial Narrow"/>
          <w:lang w:val="es-ES"/>
        </w:rPr>
      </w:pPr>
      <w:del w:id="770" w:author="Yair Benzaquen" w:date="2018-06-22T10:07:00Z">
        <w:r w:rsidDel="006B0DFD">
          <w:rPr>
            <w:rFonts w:ascii="Arial Narrow" w:hAnsi="Arial Narrow"/>
            <w:lang w:val="es-ES"/>
          </w:rPr>
          <w:delText>Revisión de Integraciones</w:delText>
        </w:r>
      </w:del>
    </w:p>
    <w:p w14:paraId="0D9A8CC7" w14:textId="2EAC9CA4" w:rsidR="005F3F97" w:rsidDel="006B0DFD" w:rsidRDefault="005F3F97" w:rsidP="005F3F97">
      <w:pPr>
        <w:pStyle w:val="BodyText"/>
        <w:numPr>
          <w:ilvl w:val="0"/>
          <w:numId w:val="36"/>
        </w:numPr>
        <w:jc w:val="both"/>
        <w:rPr>
          <w:del w:id="771" w:author="Yair Benzaquen" w:date="2018-06-22T10:07:00Z"/>
          <w:rFonts w:ascii="Arial Narrow" w:hAnsi="Arial Narrow"/>
          <w:lang w:val="es-ES"/>
        </w:rPr>
      </w:pPr>
      <w:del w:id="772" w:author="Yair Benzaquen" w:date="2018-06-22T10:07:00Z">
        <w:r w:rsidDel="006B0DFD">
          <w:rPr>
            <w:rFonts w:ascii="Arial Narrow" w:hAnsi="Arial Narrow"/>
            <w:lang w:val="es-ES"/>
          </w:rPr>
          <w:delText>Revisión de Seguridad</w:delText>
        </w:r>
      </w:del>
    </w:p>
    <w:p w14:paraId="531DFC68" w14:textId="7B1517E4" w:rsidR="00387653" w:rsidDel="006B0DFD" w:rsidRDefault="004C6EFC" w:rsidP="00841933">
      <w:pPr>
        <w:pStyle w:val="BodyText"/>
        <w:numPr>
          <w:ilvl w:val="0"/>
          <w:numId w:val="36"/>
        </w:numPr>
        <w:jc w:val="both"/>
        <w:rPr>
          <w:del w:id="773" w:author="Yair Benzaquen" w:date="2018-06-22T10:07:00Z"/>
          <w:rFonts w:ascii="Arial Narrow" w:hAnsi="Arial Narrow"/>
          <w:lang w:val="es-ES"/>
        </w:rPr>
      </w:pPr>
      <w:del w:id="774" w:author="Yair Benzaquen" w:date="2018-06-22T10:07:00Z">
        <w:r w:rsidDel="006B0DFD">
          <w:rPr>
            <w:rFonts w:ascii="Arial Narrow" w:hAnsi="Arial Narrow"/>
            <w:lang w:val="es-ES"/>
          </w:rPr>
          <w:delText>Revisión de Volumetría y Datos</w:delText>
        </w:r>
      </w:del>
    </w:p>
    <w:p w14:paraId="43997927" w14:textId="734272FF" w:rsidR="004C6EFC" w:rsidDel="006B0DFD" w:rsidRDefault="004C6EFC" w:rsidP="004C6EFC">
      <w:pPr>
        <w:pStyle w:val="BodyText"/>
        <w:ind w:left="3240"/>
        <w:jc w:val="both"/>
        <w:rPr>
          <w:del w:id="775" w:author="Yair Benzaquen" w:date="2018-06-22T10:07:00Z"/>
          <w:rFonts w:ascii="Arial Narrow" w:hAnsi="Arial Narrow"/>
          <w:lang w:val="es-ES"/>
        </w:rPr>
      </w:pPr>
    </w:p>
    <w:p w14:paraId="71C9A368" w14:textId="57429380" w:rsidR="00BC663D" w:rsidDel="006B0DFD" w:rsidRDefault="00BC663D">
      <w:pPr>
        <w:rPr>
          <w:del w:id="776" w:author="Yair Benzaquen" w:date="2018-06-22T10:07:00Z"/>
          <w:rFonts w:ascii="Arial Narrow" w:hAnsi="Arial Narrow"/>
          <w:lang w:val="es-ES"/>
        </w:rPr>
      </w:pPr>
      <w:del w:id="777" w:author="Yair Benzaquen" w:date="2018-06-22T10:07:00Z">
        <w:r w:rsidDel="006B0DFD">
          <w:rPr>
            <w:rFonts w:ascii="Arial Narrow" w:hAnsi="Arial Narrow"/>
            <w:lang w:val="es-ES"/>
          </w:rPr>
          <w:br w:type="page"/>
        </w:r>
      </w:del>
    </w:p>
    <w:p w14:paraId="0C9F2998" w14:textId="302180E0" w:rsidR="004C6EFC" w:rsidRPr="004C6EFC" w:rsidDel="006B0DFD" w:rsidRDefault="004C6EFC" w:rsidP="004C6EFC">
      <w:pPr>
        <w:pStyle w:val="BodyText"/>
        <w:ind w:left="3240"/>
        <w:jc w:val="both"/>
        <w:rPr>
          <w:del w:id="778" w:author="Yair Benzaquen" w:date="2018-06-22T10:07:00Z"/>
          <w:rFonts w:ascii="Arial Narrow" w:hAnsi="Arial Narrow"/>
          <w:lang w:val="es-ES"/>
        </w:rPr>
      </w:pPr>
    </w:p>
    <w:p w14:paraId="41B40864" w14:textId="66B9AB4A" w:rsidR="0091386F" w:rsidRPr="001A1797" w:rsidDel="006B0DFD" w:rsidRDefault="007A4182" w:rsidP="001A1797">
      <w:pPr>
        <w:pStyle w:val="Heading1"/>
        <w:rPr>
          <w:del w:id="779" w:author="Yair Benzaquen" w:date="2018-06-22T10:07:00Z"/>
        </w:rPr>
      </w:pPr>
      <w:del w:id="780" w:author="Yair Benzaquen" w:date="2018-06-22T10:07:00Z">
        <w:r w:rsidDel="006B0DFD">
          <w:delText xml:space="preserve">Entregable 3: </w:delText>
        </w:r>
        <w:r w:rsidR="007A48F5" w:rsidDel="006B0DFD">
          <w:delText>Lineamientos de Arquitectura</w:delText>
        </w:r>
        <w:r w:rsidR="00DE6E5C" w:rsidRPr="007372D8" w:rsidDel="006B0DFD">
          <w:delText xml:space="preserve"> </w:delText>
        </w:r>
      </w:del>
    </w:p>
    <w:p w14:paraId="32B2B627" w14:textId="7BED363B" w:rsidR="0091386F" w:rsidRPr="00625B57" w:rsidDel="006B0DFD" w:rsidRDefault="0091386F" w:rsidP="00A2290A">
      <w:pPr>
        <w:pStyle w:val="BodyText"/>
        <w:ind w:left="567"/>
        <w:jc w:val="both"/>
        <w:rPr>
          <w:del w:id="781" w:author="Yair Benzaquen" w:date="2018-06-22T10:07:00Z"/>
          <w:rFonts w:ascii="Arial Narrow" w:hAnsi="Arial Narrow"/>
        </w:rPr>
      </w:pPr>
    </w:p>
    <w:p w14:paraId="2202ADC4" w14:textId="56467B68" w:rsidR="00D27E8D" w:rsidRPr="00CD61F3" w:rsidDel="006B0DFD" w:rsidRDefault="00D27E8D" w:rsidP="00D27E8D">
      <w:pPr>
        <w:pStyle w:val="HeadingBar"/>
        <w:rPr>
          <w:del w:id="782" w:author="Yair Benzaquen" w:date="2018-06-22T10:07:00Z"/>
          <w:rFonts w:ascii="Arial Narrow" w:hAnsi="Arial Narrow"/>
          <w:color w:val="auto"/>
          <w:lang w:val="es-AR"/>
        </w:rPr>
      </w:pPr>
      <w:bookmarkStart w:id="783" w:name="_Toc224782329"/>
      <w:bookmarkStart w:id="784" w:name="_Toc264313723"/>
      <w:bookmarkStart w:id="785" w:name="_Toc264313876"/>
    </w:p>
    <w:bookmarkEnd w:id="783"/>
    <w:bookmarkEnd w:id="784"/>
    <w:bookmarkEnd w:id="785"/>
    <w:p w14:paraId="5BD1036E" w14:textId="36CB1A70" w:rsidR="00C64F55" w:rsidRPr="00D27E8D" w:rsidDel="006B0DFD" w:rsidRDefault="0086505A" w:rsidP="00B329A1">
      <w:pPr>
        <w:pStyle w:val="EstiloTtulo3BookAntiqua"/>
        <w:rPr>
          <w:del w:id="786" w:author="Yair Benzaquen" w:date="2018-06-22T10:07:00Z"/>
        </w:rPr>
      </w:pPr>
      <w:del w:id="787" w:author="Yair Benzaquen" w:date="2018-06-22T10:07:00Z">
        <w:r w:rsidDel="006B0DFD">
          <w:delText>Principios de Arquitectura</w:delText>
        </w:r>
      </w:del>
    </w:p>
    <w:p w14:paraId="7C7D7AE2" w14:textId="2C3C23DB" w:rsidR="00C64F55" w:rsidRPr="001368C9" w:rsidDel="006B0DFD" w:rsidRDefault="00C64F55" w:rsidP="00C64F55">
      <w:pPr>
        <w:pStyle w:val="MacroText"/>
        <w:tabs>
          <w:tab w:val="clear" w:pos="480"/>
          <w:tab w:val="clear" w:pos="960"/>
          <w:tab w:val="clear" w:pos="1440"/>
          <w:tab w:val="clear" w:pos="1920"/>
          <w:tab w:val="clear" w:pos="2400"/>
          <w:tab w:val="clear" w:pos="2880"/>
          <w:tab w:val="clear" w:pos="3360"/>
          <w:tab w:val="clear" w:pos="3840"/>
          <w:tab w:val="clear" w:pos="4320"/>
        </w:tabs>
        <w:rPr>
          <w:del w:id="788" w:author="Yair Benzaquen" w:date="2018-06-22T10:07:00Z"/>
          <w:b/>
          <w:bCs/>
          <w:snapToGrid/>
          <w:szCs w:val="24"/>
          <w:lang w:val="es-PE" w:eastAsia="en-US"/>
        </w:rPr>
      </w:pPr>
    </w:p>
    <w:p w14:paraId="74E02DD4" w14:textId="1A38665F" w:rsidR="00C64F55" w:rsidRPr="00291320" w:rsidDel="006B0DFD" w:rsidRDefault="00C64F55" w:rsidP="00C64F55">
      <w:pPr>
        <w:pStyle w:val="MacroText"/>
        <w:tabs>
          <w:tab w:val="clear" w:pos="480"/>
          <w:tab w:val="clear" w:pos="960"/>
          <w:tab w:val="clear" w:pos="1440"/>
          <w:tab w:val="clear" w:pos="1920"/>
          <w:tab w:val="clear" w:pos="2400"/>
          <w:tab w:val="clear" w:pos="2880"/>
          <w:tab w:val="clear" w:pos="3360"/>
          <w:tab w:val="clear" w:pos="3840"/>
          <w:tab w:val="clear" w:pos="4320"/>
        </w:tabs>
        <w:jc w:val="both"/>
        <w:rPr>
          <w:del w:id="789" w:author="Yair Benzaquen" w:date="2018-06-22T10:07:00Z"/>
          <w:rFonts w:eastAsia="Calibri"/>
          <w:snapToGrid/>
          <w:sz w:val="22"/>
          <w:szCs w:val="22"/>
          <w:lang w:val="es-PE" w:eastAsia="en-US"/>
        </w:rPr>
      </w:pPr>
    </w:p>
    <w:p w14:paraId="574B166D" w14:textId="00BC0DE0" w:rsidR="00D27E8D" w:rsidRPr="00CD61F3" w:rsidDel="006B0DFD" w:rsidRDefault="00D27E8D" w:rsidP="00D27E8D">
      <w:pPr>
        <w:pStyle w:val="HeadingBar"/>
        <w:rPr>
          <w:del w:id="790" w:author="Yair Benzaquen" w:date="2018-06-22T10:07:00Z"/>
          <w:rFonts w:ascii="Arial Narrow" w:hAnsi="Arial Narrow"/>
          <w:color w:val="auto"/>
          <w:lang w:val="es-AR"/>
        </w:rPr>
      </w:pPr>
    </w:p>
    <w:p w14:paraId="76A8298A" w14:textId="77057256" w:rsidR="00C64F55" w:rsidRPr="00D27E8D" w:rsidDel="006B0DFD" w:rsidRDefault="0086505A" w:rsidP="007A4636">
      <w:pPr>
        <w:pStyle w:val="Style10"/>
        <w:rPr>
          <w:del w:id="791" w:author="Yair Benzaquen" w:date="2018-06-22T10:07:00Z"/>
        </w:rPr>
      </w:pPr>
      <w:del w:id="792" w:author="Yair Benzaquen" w:date="2018-06-22T10:07:00Z">
        <w:r w:rsidRPr="001D427F" w:rsidDel="006B0DFD">
          <w:delText>Domain-Design Driven</w:delText>
        </w:r>
      </w:del>
    </w:p>
    <w:p w14:paraId="2C4E7A16" w14:textId="12A55185" w:rsidR="00C64F55" w:rsidRPr="001368C9" w:rsidDel="006B0DFD" w:rsidRDefault="00C64F55" w:rsidP="00C64F55">
      <w:pPr>
        <w:pStyle w:val="MacroText"/>
        <w:tabs>
          <w:tab w:val="clear" w:pos="480"/>
          <w:tab w:val="clear" w:pos="960"/>
          <w:tab w:val="clear" w:pos="1440"/>
          <w:tab w:val="clear" w:pos="1920"/>
          <w:tab w:val="clear" w:pos="2400"/>
          <w:tab w:val="clear" w:pos="2880"/>
          <w:tab w:val="clear" w:pos="3360"/>
          <w:tab w:val="clear" w:pos="3840"/>
          <w:tab w:val="clear" w:pos="4320"/>
        </w:tabs>
        <w:rPr>
          <w:del w:id="793" w:author="Yair Benzaquen" w:date="2018-06-22T10:07:00Z"/>
          <w:b/>
          <w:bCs/>
          <w:snapToGrid/>
          <w:szCs w:val="24"/>
          <w:lang w:val="es-PE" w:eastAsia="en-US"/>
        </w:rPr>
      </w:pPr>
    </w:p>
    <w:p w14:paraId="12CB13FD" w14:textId="1F7952FC" w:rsidR="0086505A" w:rsidRPr="0086505A" w:rsidDel="006B0DFD" w:rsidRDefault="0086505A" w:rsidP="0085566E">
      <w:pPr>
        <w:pStyle w:val="BodyText"/>
        <w:ind w:left="2880"/>
        <w:jc w:val="both"/>
        <w:rPr>
          <w:del w:id="794" w:author="Yair Benzaquen" w:date="2018-06-22T10:07:00Z"/>
          <w:rFonts w:ascii="Arial Narrow" w:hAnsi="Arial Narrow"/>
          <w:lang w:val="es-ES"/>
        </w:rPr>
      </w:pPr>
      <w:del w:id="795" w:author="Yair Benzaquen" w:date="2018-06-22T10:07:00Z">
        <w:r w:rsidRPr="0086505A" w:rsidDel="006B0DFD">
          <w:rPr>
            <w:rFonts w:ascii="Arial Narrow" w:hAnsi="Arial Narrow"/>
            <w:lang w:val="es-ES"/>
          </w:rPr>
          <w:delText>Se propone utilizar las buenas prácticas del principio de a</w:delText>
        </w:r>
        <w:r w:rsidR="00BB0E2B" w:rsidDel="006B0DFD">
          <w:rPr>
            <w:rFonts w:ascii="Arial Narrow" w:hAnsi="Arial Narrow"/>
            <w:lang w:val="es-ES"/>
          </w:rPr>
          <w:delText>rquitectura Domain-Driven Design</w:delText>
        </w:r>
        <w:r w:rsidRPr="0086505A" w:rsidDel="006B0DFD">
          <w:rPr>
            <w:rFonts w:ascii="Arial Narrow" w:hAnsi="Arial Narrow"/>
            <w:lang w:val="es-ES"/>
          </w:rPr>
          <w:delText>, el documento c</w:delText>
        </w:r>
        <w:r w:rsidR="0085566E" w:rsidDel="006B0DFD">
          <w:rPr>
            <w:rFonts w:ascii="Arial Narrow" w:hAnsi="Arial Narrow"/>
            <w:lang w:val="es-ES"/>
          </w:rPr>
          <w:delText>ontendrá una guía práctica de có</w:delText>
        </w:r>
        <w:r w:rsidRPr="0086505A" w:rsidDel="006B0DFD">
          <w:rPr>
            <w:rFonts w:ascii="Arial Narrow" w:hAnsi="Arial Narrow"/>
            <w:lang w:val="es-ES"/>
          </w:rPr>
          <w:delText>mo utilizar dicho principio para la descomposición funcional de</w:delText>
        </w:r>
        <w:r w:rsidR="0085566E" w:rsidDel="006B0DFD">
          <w:rPr>
            <w:rFonts w:ascii="Arial Narrow" w:hAnsi="Arial Narrow"/>
            <w:lang w:val="es-ES"/>
          </w:rPr>
          <w:delText>l</w:delText>
        </w:r>
        <w:r w:rsidRPr="0086505A" w:rsidDel="006B0DFD">
          <w:rPr>
            <w:rFonts w:ascii="Arial Narrow" w:hAnsi="Arial Narrow"/>
            <w:lang w:val="es-ES"/>
          </w:rPr>
          <w:delText xml:space="preserve"> core a construir.</w:delText>
        </w:r>
      </w:del>
    </w:p>
    <w:p w14:paraId="13CA8BBB" w14:textId="248248C7" w:rsidR="0086505A" w:rsidRPr="0086505A" w:rsidDel="006B0DFD" w:rsidRDefault="0085566E" w:rsidP="0086505A">
      <w:pPr>
        <w:pStyle w:val="BodyText"/>
        <w:ind w:left="2880"/>
        <w:jc w:val="both"/>
        <w:rPr>
          <w:del w:id="796" w:author="Yair Benzaquen" w:date="2018-06-22T10:07:00Z"/>
          <w:rFonts w:ascii="Arial Narrow" w:hAnsi="Arial Narrow"/>
          <w:lang w:val="es-ES"/>
        </w:rPr>
      </w:pPr>
      <w:del w:id="797" w:author="Yair Benzaquen" w:date="2018-06-22T10:07:00Z">
        <w:r w:rsidDel="006B0DFD">
          <w:rPr>
            <w:rFonts w:ascii="Arial Narrow" w:hAnsi="Arial Narrow"/>
            <w:lang w:val="es-ES"/>
          </w:rPr>
          <w:delText>DDD combina</w:delText>
        </w:r>
        <w:r w:rsidR="0086505A" w:rsidRPr="0086505A" w:rsidDel="006B0DFD">
          <w:rPr>
            <w:rFonts w:ascii="Arial Narrow" w:hAnsi="Arial Narrow"/>
            <w:lang w:val="es-ES"/>
          </w:rPr>
          <w:delText xml:space="preserve"> la tecnología y la excelencia empresarial con cualquier aplicación de software sofisticada que pueda crearse y administrarse, se basa en la creación de dominios para enfrentar las complejidades técnicas y de negocio formando expertos y grupos de personas con alto ni</w:delText>
        </w:r>
        <w:r w:rsidDel="006B0DFD">
          <w:rPr>
            <w:rFonts w:ascii="Arial Narrow" w:hAnsi="Arial Narrow"/>
            <w:lang w:val="es-ES"/>
          </w:rPr>
          <w:delText>vel de conocimiento por dominio. El</w:delText>
        </w:r>
        <w:r w:rsidR="0086505A" w:rsidRPr="0086505A" w:rsidDel="006B0DFD">
          <w:rPr>
            <w:rFonts w:ascii="Arial Narrow" w:hAnsi="Arial Narrow"/>
            <w:lang w:val="es-ES"/>
          </w:rPr>
          <w:delText xml:space="preserve"> ámbito de los dominios son los que figuran en el siguiente diagrama.</w:delText>
        </w:r>
      </w:del>
    </w:p>
    <w:p w14:paraId="5C5F4EF6" w14:textId="352EB8A2" w:rsidR="0086505A" w:rsidRPr="0086505A" w:rsidDel="006B0DFD" w:rsidRDefault="0086505A" w:rsidP="0086505A">
      <w:pPr>
        <w:pStyle w:val="BodyText"/>
        <w:ind w:left="2880"/>
        <w:jc w:val="both"/>
        <w:rPr>
          <w:del w:id="798" w:author="Yair Benzaquen" w:date="2018-06-22T10:07:00Z"/>
          <w:rFonts w:ascii="Arial Narrow" w:hAnsi="Arial Narrow"/>
          <w:lang w:val="es-ES"/>
        </w:rPr>
      </w:pPr>
    </w:p>
    <w:p w14:paraId="4F651EE3" w14:textId="5C6DFD7C" w:rsidR="0086505A" w:rsidDel="006B0DFD" w:rsidRDefault="0086505A" w:rsidP="0071616E">
      <w:pPr>
        <w:pStyle w:val="BodyText"/>
        <w:jc w:val="both"/>
        <w:rPr>
          <w:del w:id="799" w:author="Yair Benzaquen" w:date="2018-06-22T10:07:00Z"/>
          <w:rFonts w:ascii="Arial Narrow" w:hAnsi="Arial Narrow"/>
          <w:lang w:val="es-ES"/>
        </w:rPr>
      </w:pPr>
    </w:p>
    <w:p w14:paraId="755EDD67" w14:textId="2B70F5DA" w:rsidR="0086505A" w:rsidRPr="0086505A" w:rsidDel="006B0DFD" w:rsidRDefault="0086505A" w:rsidP="0086505A">
      <w:pPr>
        <w:pStyle w:val="BodyText"/>
        <w:ind w:left="2880"/>
        <w:jc w:val="both"/>
        <w:rPr>
          <w:del w:id="800" w:author="Yair Benzaquen" w:date="2018-06-22T10:07:00Z"/>
          <w:rFonts w:ascii="Arial Narrow" w:hAnsi="Arial Narrow"/>
          <w:lang w:val="es-ES"/>
        </w:rPr>
      </w:pPr>
      <w:del w:id="801" w:author="Yair Benzaquen" w:date="2018-06-22T10:07:00Z">
        <w:r w:rsidDel="006B0DFD">
          <w:rPr>
            <w:noProof/>
            <w:lang w:val="en-US" w:eastAsia="en-US"/>
          </w:rPr>
          <w:drawing>
            <wp:inline distT="0" distB="0" distL="0" distR="0" wp14:anchorId="2B65E905" wp14:editId="7FA91C43">
              <wp:extent cx="2889250" cy="190754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004" cy="1936427"/>
                      </a:xfrm>
                      <a:prstGeom prst="rect">
                        <a:avLst/>
                      </a:prstGeom>
                    </pic:spPr>
                  </pic:pic>
                </a:graphicData>
              </a:graphic>
            </wp:inline>
          </w:drawing>
        </w:r>
      </w:del>
    </w:p>
    <w:p w14:paraId="5360AAAF" w14:textId="026A35CF" w:rsidR="0071616E" w:rsidDel="006B0DFD" w:rsidRDefault="0071616E" w:rsidP="0071616E">
      <w:pPr>
        <w:pStyle w:val="BodyText"/>
        <w:ind w:left="2880"/>
        <w:jc w:val="both"/>
        <w:rPr>
          <w:del w:id="802" w:author="Yair Benzaquen" w:date="2018-06-22T10:07:00Z"/>
          <w:rFonts w:ascii="Arial Narrow" w:hAnsi="Arial Narrow"/>
          <w:lang w:val="es-ES"/>
        </w:rPr>
      </w:pPr>
      <w:del w:id="803" w:author="Yair Benzaquen" w:date="2018-06-22T10:07:00Z">
        <w:r w:rsidDel="006B0DFD">
          <w:rPr>
            <w:rFonts w:ascii="Arial Narrow" w:hAnsi="Arial Narrow"/>
            <w:lang w:val="es-ES"/>
          </w:rPr>
          <w:delText>(</w:delText>
        </w:r>
        <w:r w:rsidR="0085566E" w:rsidDel="006B0DFD">
          <w:rPr>
            <w:rFonts w:ascii="Arial Narrow" w:hAnsi="Arial Narrow"/>
            <w:lang w:val="es-ES"/>
          </w:rPr>
          <w:delText>Ámbitos</w:delText>
        </w:r>
        <w:r w:rsidDel="006B0DFD">
          <w:rPr>
            <w:rFonts w:ascii="Arial Narrow" w:hAnsi="Arial Narrow"/>
            <w:lang w:val="es-ES"/>
          </w:rPr>
          <w:delText xml:space="preserve"> de los dominios)</w:delText>
        </w:r>
      </w:del>
    </w:p>
    <w:p w14:paraId="6F8DD4EB" w14:textId="3F9EFE3F" w:rsidR="0086505A" w:rsidRPr="0086505A" w:rsidDel="006B0DFD" w:rsidRDefault="0086505A" w:rsidP="0085566E">
      <w:pPr>
        <w:pStyle w:val="BodyText"/>
        <w:ind w:left="0"/>
        <w:jc w:val="both"/>
        <w:rPr>
          <w:del w:id="804" w:author="Yair Benzaquen" w:date="2018-06-22T10:07:00Z"/>
          <w:rFonts w:ascii="Arial Narrow" w:hAnsi="Arial Narrow"/>
          <w:lang w:val="es-ES"/>
        </w:rPr>
      </w:pPr>
    </w:p>
    <w:p w14:paraId="2F2E32E2" w14:textId="17D5A10B" w:rsidR="0086505A" w:rsidDel="006B0DFD" w:rsidRDefault="0086505A" w:rsidP="0086505A">
      <w:pPr>
        <w:pStyle w:val="BodyText"/>
        <w:ind w:left="2880"/>
        <w:jc w:val="both"/>
        <w:rPr>
          <w:del w:id="805" w:author="Yair Benzaquen" w:date="2018-06-22T10:07:00Z"/>
          <w:rFonts w:ascii="Arial Narrow" w:hAnsi="Arial Narrow"/>
          <w:lang w:val="es-ES"/>
        </w:rPr>
      </w:pPr>
      <w:del w:id="806" w:author="Yair Benzaquen" w:date="2018-06-22T10:07:00Z">
        <w:r w:rsidRPr="0086505A" w:rsidDel="006B0DFD">
          <w:rPr>
            <w:rFonts w:ascii="Arial Narrow" w:hAnsi="Arial Narrow"/>
            <w:lang w:val="es-ES"/>
          </w:rPr>
          <w:delText>El diagrama anterior es un intento por visualizar un modelo de software impulsado por dominio e impulsado por el esfuerzo colaborado de expertos por cada dominio y tecnología.</w:delText>
        </w:r>
      </w:del>
    </w:p>
    <w:p w14:paraId="1A62D727" w14:textId="798FD8A4" w:rsidR="0086505A" w:rsidDel="006B0DFD" w:rsidRDefault="0086505A" w:rsidP="0086505A">
      <w:pPr>
        <w:pStyle w:val="BodyText"/>
        <w:ind w:left="2880"/>
        <w:jc w:val="both"/>
        <w:rPr>
          <w:del w:id="807" w:author="Yair Benzaquen" w:date="2018-06-22T10:07:00Z"/>
          <w:rFonts w:ascii="Arial Narrow" w:hAnsi="Arial Narrow"/>
          <w:lang w:val="es-ES"/>
        </w:rPr>
      </w:pPr>
    </w:p>
    <w:p w14:paraId="5CE4BED8" w14:textId="585C45C8" w:rsidR="0086505A" w:rsidRPr="00635190" w:rsidDel="006B0DFD" w:rsidRDefault="0086505A" w:rsidP="0086505A">
      <w:pPr>
        <w:pStyle w:val="BodyText"/>
        <w:ind w:left="2880"/>
        <w:jc w:val="both"/>
        <w:rPr>
          <w:del w:id="808" w:author="Yair Benzaquen" w:date="2018-06-22T10:07:00Z"/>
          <w:rFonts w:ascii="Arial Narrow" w:hAnsi="Arial Narrow"/>
          <w:b/>
          <w:lang w:val="es-ES"/>
        </w:rPr>
      </w:pPr>
      <w:del w:id="809" w:author="Yair Benzaquen" w:date="2018-06-22T10:07:00Z">
        <w:r w:rsidRPr="00635190" w:rsidDel="006B0DFD">
          <w:rPr>
            <w:rFonts w:ascii="Arial Narrow" w:hAnsi="Arial Narrow"/>
            <w:b/>
            <w:lang w:val="es-ES"/>
          </w:rPr>
          <w:delText>Patrones de Arquitectura DDD</w:delText>
        </w:r>
      </w:del>
    </w:p>
    <w:p w14:paraId="4E7A4FD7" w14:textId="502BE613" w:rsidR="0086505A" w:rsidDel="006B0DFD" w:rsidRDefault="0085566E" w:rsidP="00130788">
      <w:pPr>
        <w:pStyle w:val="BodyText"/>
        <w:numPr>
          <w:ilvl w:val="0"/>
          <w:numId w:val="19"/>
        </w:numPr>
        <w:jc w:val="both"/>
        <w:rPr>
          <w:del w:id="810" w:author="Yair Benzaquen" w:date="2018-06-22T10:07:00Z"/>
          <w:rFonts w:ascii="Arial Narrow" w:hAnsi="Arial Narrow"/>
          <w:lang w:val="es-ES"/>
        </w:rPr>
      </w:pPr>
      <w:del w:id="811" w:author="Yair Benzaquen" w:date="2018-06-22T10:07:00Z">
        <w:r w:rsidDel="006B0DFD">
          <w:rPr>
            <w:rFonts w:ascii="Arial Narrow" w:hAnsi="Arial Narrow"/>
            <w:lang w:val="es-ES"/>
          </w:rPr>
          <w:delText>Único</w:delText>
        </w:r>
        <w:r w:rsidR="0086505A" w:rsidDel="006B0DFD">
          <w:rPr>
            <w:rFonts w:ascii="Arial Narrow" w:hAnsi="Arial Narrow"/>
            <w:lang w:val="es-ES"/>
          </w:rPr>
          <w:delText xml:space="preserve"> y Universal Lenguaje:</w:delText>
        </w:r>
      </w:del>
    </w:p>
    <w:p w14:paraId="4555D01C" w14:textId="1C98F603" w:rsidR="0086505A" w:rsidDel="006B0DFD" w:rsidRDefault="0086505A" w:rsidP="0086505A">
      <w:pPr>
        <w:pStyle w:val="BodyText"/>
        <w:ind w:left="3600"/>
        <w:jc w:val="both"/>
        <w:rPr>
          <w:del w:id="812" w:author="Yair Benzaquen" w:date="2018-06-22T10:07:00Z"/>
          <w:rFonts w:ascii="Arial Narrow" w:hAnsi="Arial Narrow"/>
          <w:lang w:val="es-ES"/>
        </w:rPr>
      </w:pPr>
      <w:del w:id="813" w:author="Yair Benzaquen" w:date="2018-06-22T10:07:00Z">
        <w:r w:rsidRPr="0086505A" w:rsidDel="006B0DFD">
          <w:rPr>
            <w:rFonts w:ascii="Arial Narrow" w:hAnsi="Arial Narrow"/>
            <w:lang w:val="es-ES"/>
          </w:rPr>
          <w:delText>Un modelo actúa como un lenguaje universal para gestionar la comunicación entre desarrolladores de software y expertos de dominio. La siguiente tabla muestra el ejemplo de los lenguajes ubicuos y su pseudo código equivalente:</w:delText>
        </w:r>
      </w:del>
    </w:p>
    <w:p w14:paraId="081D9652" w14:textId="4E9ABC78" w:rsidR="00C66DBE" w:rsidDel="006B0DFD" w:rsidRDefault="0086505A" w:rsidP="00C66DBE">
      <w:pPr>
        <w:pStyle w:val="BodyText"/>
        <w:ind w:left="3600"/>
        <w:jc w:val="both"/>
        <w:rPr>
          <w:del w:id="814" w:author="Yair Benzaquen" w:date="2018-06-22T10:07:00Z"/>
          <w:rFonts w:ascii="Arial Narrow" w:hAnsi="Arial Narrow"/>
          <w:lang w:val="es-ES"/>
        </w:rPr>
      </w:pPr>
      <w:del w:id="815" w:author="Yair Benzaquen" w:date="2018-06-22T10:07:00Z">
        <w:r w:rsidDel="006B0DFD">
          <w:rPr>
            <w:rFonts w:ascii="Arial Narrow" w:hAnsi="Arial Narrow"/>
            <w:lang w:val="es-ES"/>
          </w:rPr>
          <w:delText>Representación a nivel de código:</w:delText>
        </w:r>
      </w:del>
    </w:p>
    <w:p w14:paraId="4997D28A" w14:textId="213D1872" w:rsidR="00EE52AD" w:rsidDel="006B0DFD" w:rsidRDefault="00EE52AD" w:rsidP="0085566E">
      <w:pPr>
        <w:pStyle w:val="BodyText"/>
        <w:ind w:left="0"/>
        <w:jc w:val="both"/>
        <w:rPr>
          <w:del w:id="816" w:author="Yair Benzaquen" w:date="2018-06-22T10:07:00Z"/>
          <w:rFonts w:ascii="Arial Narrow" w:hAnsi="Arial Narrow"/>
          <w:lang w:val="es-ES"/>
        </w:rPr>
      </w:pPr>
    </w:p>
    <w:p w14:paraId="6074D052" w14:textId="7C521D25" w:rsidR="00EE52AD" w:rsidRPr="00C66DBE" w:rsidDel="006B0DFD" w:rsidRDefault="00EE52AD" w:rsidP="00EE52AD">
      <w:pPr>
        <w:pStyle w:val="BodyText"/>
        <w:ind w:left="3600"/>
        <w:jc w:val="both"/>
        <w:rPr>
          <w:del w:id="817" w:author="Yair Benzaquen" w:date="2018-06-22T10:07:00Z"/>
          <w:rFonts w:ascii="Arial Narrow" w:hAnsi="Arial Narrow"/>
          <w:lang w:val="es-ES"/>
        </w:rPr>
      </w:pPr>
      <w:del w:id="818" w:author="Yair Benzaquen" w:date="2018-06-22T10:07:00Z">
        <w:r w:rsidDel="006B0DFD">
          <w:rPr>
            <w:noProof/>
            <w:lang w:val="en-US" w:eastAsia="en-US"/>
          </w:rPr>
          <w:drawing>
            <wp:anchor distT="0" distB="0" distL="114300" distR="114300" simplePos="0" relativeHeight="251665408" behindDoc="0" locked="0" layoutInCell="1" allowOverlap="1" wp14:anchorId="15AE2011" wp14:editId="5410EB0A">
              <wp:simplePos x="0" y="0"/>
              <wp:positionH relativeFrom="column">
                <wp:posOffset>703580</wp:posOffset>
              </wp:positionH>
              <wp:positionV relativeFrom="paragraph">
                <wp:posOffset>80010</wp:posOffset>
              </wp:positionV>
              <wp:extent cx="5612130" cy="1749425"/>
              <wp:effectExtent l="0" t="0" r="1270" b="317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1749425"/>
                      </a:xfrm>
                      <a:prstGeom prst="rect">
                        <a:avLst/>
                      </a:prstGeom>
                    </pic:spPr>
                  </pic:pic>
                </a:graphicData>
              </a:graphic>
              <wp14:sizeRelH relativeFrom="margin">
                <wp14:pctWidth>0</wp14:pctWidth>
              </wp14:sizeRelH>
              <wp14:sizeRelV relativeFrom="margin">
                <wp14:pctHeight>0</wp14:pctHeight>
              </wp14:sizeRelV>
            </wp:anchor>
          </w:drawing>
        </w:r>
      </w:del>
    </w:p>
    <w:p w14:paraId="7C68D1F8" w14:textId="120A1990" w:rsidR="0086505A" w:rsidDel="006B0DFD" w:rsidRDefault="0086505A" w:rsidP="00130788">
      <w:pPr>
        <w:pStyle w:val="BodyText"/>
        <w:numPr>
          <w:ilvl w:val="0"/>
          <w:numId w:val="19"/>
        </w:numPr>
        <w:ind w:left="3544"/>
        <w:jc w:val="both"/>
        <w:rPr>
          <w:del w:id="819" w:author="Yair Benzaquen" w:date="2018-06-22T10:07:00Z"/>
          <w:rFonts w:ascii="Arial Narrow" w:hAnsi="Arial Narrow"/>
          <w:lang w:val="en-US"/>
        </w:rPr>
      </w:pPr>
      <w:del w:id="820" w:author="Yair Benzaquen" w:date="2018-06-22T10:07:00Z">
        <w:r w:rsidRPr="0086505A" w:rsidDel="006B0DFD">
          <w:rPr>
            <w:rFonts w:ascii="Arial Narrow" w:hAnsi="Arial Narrow"/>
            <w:lang w:val="en-US"/>
          </w:rPr>
          <w:delText>Domain, Subdomain, and core domain</w:delText>
        </w:r>
        <w:r w:rsidDel="006B0DFD">
          <w:rPr>
            <w:rFonts w:ascii="Arial Narrow" w:hAnsi="Arial Narrow"/>
            <w:lang w:val="en-US"/>
          </w:rPr>
          <w:delText>:</w:delText>
        </w:r>
      </w:del>
    </w:p>
    <w:p w14:paraId="5C4C24C8" w14:textId="51916E4E" w:rsidR="0086505A" w:rsidDel="006B0DFD" w:rsidRDefault="0086505A" w:rsidP="0086505A">
      <w:pPr>
        <w:pStyle w:val="BodyText"/>
        <w:ind w:left="3600"/>
        <w:jc w:val="both"/>
        <w:rPr>
          <w:del w:id="821" w:author="Yair Benzaquen" w:date="2018-06-22T10:07:00Z"/>
          <w:rFonts w:ascii="Arial Narrow" w:hAnsi="Arial Narrow"/>
          <w:lang w:val="es-ES"/>
        </w:rPr>
      </w:pPr>
      <w:del w:id="822" w:author="Yair Benzaquen" w:date="2018-06-22T10:07:00Z">
        <w:r w:rsidRPr="0086505A" w:rsidDel="006B0DFD">
          <w:rPr>
            <w:rFonts w:ascii="Arial Narrow" w:hAnsi="Arial Narrow"/>
            <w:lang w:val="es-ES"/>
          </w:rPr>
          <w:delText>El dominio se refiere a un espacio problemático para el cual los equipos de software intentan crear una solución, y representa cómo funciona el negocio real.</w:delText>
        </w:r>
      </w:del>
    </w:p>
    <w:p w14:paraId="702BF913" w14:textId="53418CFD" w:rsidR="004A2923" w:rsidDel="006B0DFD" w:rsidRDefault="004A2923" w:rsidP="0086505A">
      <w:pPr>
        <w:pStyle w:val="BodyText"/>
        <w:ind w:left="3600"/>
        <w:jc w:val="both"/>
        <w:rPr>
          <w:del w:id="823" w:author="Yair Benzaquen" w:date="2018-06-22T10:07:00Z"/>
          <w:rFonts w:ascii="Arial Narrow" w:hAnsi="Arial Narrow"/>
          <w:lang w:val="es-ES"/>
        </w:rPr>
      </w:pPr>
    </w:p>
    <w:p w14:paraId="61FF47BC" w14:textId="3B7F2483" w:rsidR="004A2923" w:rsidRPr="00ED01A8" w:rsidDel="006B0DFD" w:rsidRDefault="004A2923" w:rsidP="00ED01A8">
      <w:pPr>
        <w:pStyle w:val="BodyText"/>
        <w:numPr>
          <w:ilvl w:val="0"/>
          <w:numId w:val="19"/>
        </w:numPr>
        <w:ind w:left="3544"/>
        <w:jc w:val="both"/>
        <w:rPr>
          <w:del w:id="824" w:author="Yair Benzaquen" w:date="2018-06-22T10:07:00Z"/>
          <w:rFonts w:ascii="Arial Narrow" w:hAnsi="Arial Narrow"/>
          <w:lang w:val="en-US"/>
        </w:rPr>
      </w:pPr>
      <w:bookmarkStart w:id="825" w:name="_Toc511852975"/>
      <w:bookmarkStart w:id="826" w:name="_Toc511859001"/>
      <w:del w:id="827" w:author="Yair Benzaquen" w:date="2018-06-22T10:07:00Z">
        <w:r w:rsidRPr="00ED01A8" w:rsidDel="006B0DFD">
          <w:rPr>
            <w:rFonts w:ascii="Arial Narrow" w:hAnsi="Arial Narrow"/>
            <w:lang w:val="en-US"/>
          </w:rPr>
          <w:delText>Bounded Context</w:delText>
        </w:r>
        <w:bookmarkEnd w:id="825"/>
        <w:bookmarkEnd w:id="826"/>
        <w:r w:rsidRPr="00ED01A8" w:rsidDel="006B0DFD">
          <w:rPr>
            <w:rFonts w:ascii="Arial Narrow" w:hAnsi="Arial Narrow"/>
            <w:lang w:val="en-US"/>
          </w:rPr>
          <w:delText>:</w:delText>
        </w:r>
      </w:del>
    </w:p>
    <w:p w14:paraId="196FDEA0" w14:textId="3F3EE2F7" w:rsidR="004A2923" w:rsidDel="006B0DFD" w:rsidRDefault="0085566E" w:rsidP="004A2923">
      <w:pPr>
        <w:pStyle w:val="BodyText"/>
        <w:ind w:left="3600"/>
        <w:jc w:val="both"/>
        <w:rPr>
          <w:del w:id="828" w:author="Yair Benzaquen" w:date="2018-06-22T10:07:00Z"/>
          <w:rFonts w:ascii="Arial Narrow" w:hAnsi="Arial Narrow"/>
          <w:lang w:val="es-ES"/>
        </w:rPr>
      </w:pPr>
      <w:del w:id="829" w:author="Yair Benzaquen" w:date="2018-06-22T10:07:00Z">
        <w:r w:rsidDel="006B0DFD">
          <w:rPr>
            <w:rFonts w:ascii="Arial Narrow" w:hAnsi="Arial Narrow"/>
            <w:lang w:val="es-ES"/>
          </w:rPr>
          <w:delText>Bounded context</w:delText>
        </w:r>
        <w:r w:rsidR="004A2923" w:rsidRPr="004A2923" w:rsidDel="006B0DFD">
          <w:rPr>
            <w:rFonts w:ascii="Arial Narrow" w:hAnsi="Arial Narrow"/>
            <w:lang w:val="es-ES"/>
          </w:rPr>
          <w:delText xml:space="preserve"> son líneas conceptuales distintivas que definen los límites y separan los contextos de otras partes del sistema. Un contexto delimitado representa capacidades comerciales refinadas, y es el enfoque de DDD. Se tr</w:delText>
        </w:r>
        <w:r w:rsidDel="006B0DFD">
          <w:rPr>
            <w:rFonts w:ascii="Arial Narrow" w:hAnsi="Arial Narrow"/>
            <w:lang w:val="es-ES"/>
          </w:rPr>
          <w:delText>ata de grandes modelos distribui</w:delText>
        </w:r>
        <w:r w:rsidRPr="004A2923" w:rsidDel="006B0DFD">
          <w:rPr>
            <w:rFonts w:ascii="Arial Narrow" w:hAnsi="Arial Narrow"/>
            <w:lang w:val="es-ES"/>
          </w:rPr>
          <w:delText>dos</w:delText>
        </w:r>
        <w:r w:rsidR="004A2923" w:rsidRPr="004A2923" w:rsidDel="006B0DFD">
          <w:rPr>
            <w:rFonts w:ascii="Arial Narrow" w:hAnsi="Arial Narrow"/>
            <w:lang w:val="es-ES"/>
          </w:rPr>
          <w:delText xml:space="preserve"> y equipos dividiéndolos en diferentes contextos delimitados y siendo explícitos sobre sus interrelaciones.</w:delText>
        </w:r>
      </w:del>
    </w:p>
    <w:p w14:paraId="73BC661B" w14:textId="14C35F2C" w:rsidR="004A2923" w:rsidRPr="004A2923" w:rsidDel="006B0DFD" w:rsidRDefault="004A2923" w:rsidP="004A2923">
      <w:pPr>
        <w:pStyle w:val="BodyText"/>
        <w:ind w:left="3600"/>
        <w:jc w:val="both"/>
        <w:rPr>
          <w:del w:id="830" w:author="Yair Benzaquen" w:date="2018-06-22T10:07:00Z"/>
          <w:rFonts w:ascii="Arial Narrow" w:hAnsi="Arial Narrow"/>
          <w:lang w:val="es-ES"/>
        </w:rPr>
      </w:pPr>
      <w:del w:id="831" w:author="Yair Benzaquen" w:date="2018-06-22T10:07:00Z">
        <w:r w:rsidDel="006B0DFD">
          <w:rPr>
            <w:noProof/>
            <w:lang w:val="en-US" w:eastAsia="en-US"/>
          </w:rPr>
          <w:drawing>
            <wp:inline distT="0" distB="0" distL="0" distR="0" wp14:anchorId="2815C7AF" wp14:editId="669A5160">
              <wp:extent cx="3155529" cy="193294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6164" cy="1933329"/>
                      </a:xfrm>
                      <a:prstGeom prst="rect">
                        <a:avLst/>
                      </a:prstGeom>
                    </pic:spPr>
                  </pic:pic>
                </a:graphicData>
              </a:graphic>
            </wp:inline>
          </w:drawing>
        </w:r>
      </w:del>
    </w:p>
    <w:p w14:paraId="1DA60CAD" w14:textId="7C8780A6" w:rsidR="004A2923" w:rsidDel="006B0DFD" w:rsidRDefault="004A2923" w:rsidP="004A2923">
      <w:pPr>
        <w:pStyle w:val="BodyText"/>
        <w:rPr>
          <w:del w:id="832" w:author="Yair Benzaquen" w:date="2018-06-22T10:07:00Z"/>
          <w:b/>
          <w:u w:val="single"/>
          <w:lang w:val="es-ES"/>
        </w:rPr>
      </w:pPr>
    </w:p>
    <w:p w14:paraId="36C50060" w14:textId="755F59C3" w:rsidR="0085566E" w:rsidDel="006B0DFD" w:rsidRDefault="0085566E" w:rsidP="004A2923">
      <w:pPr>
        <w:pStyle w:val="BodyText"/>
        <w:rPr>
          <w:del w:id="833" w:author="Yair Benzaquen" w:date="2018-06-22T10:07:00Z"/>
          <w:b/>
          <w:lang w:val="es-ES"/>
        </w:rPr>
      </w:pPr>
    </w:p>
    <w:p w14:paraId="06410DDC" w14:textId="6603789C" w:rsidR="004A2923" w:rsidRPr="0085566E" w:rsidDel="006B0DFD" w:rsidRDefault="004A2923" w:rsidP="004A2923">
      <w:pPr>
        <w:pStyle w:val="BodyText"/>
        <w:rPr>
          <w:del w:id="834" w:author="Yair Benzaquen" w:date="2018-06-22T10:07:00Z"/>
          <w:rFonts w:ascii="Arial Narrow" w:hAnsi="Arial Narrow"/>
          <w:b/>
          <w:lang w:val="es-ES"/>
        </w:rPr>
      </w:pPr>
      <w:del w:id="835" w:author="Yair Benzaquen" w:date="2018-06-22T10:07:00Z">
        <w:r w:rsidRPr="0085566E" w:rsidDel="006B0DFD">
          <w:rPr>
            <w:rFonts w:ascii="Arial Narrow" w:hAnsi="Arial Narrow"/>
            <w:b/>
            <w:lang w:val="es-ES"/>
          </w:rPr>
          <w:delText>Patrones para Modelar el Dominio</w:delText>
        </w:r>
      </w:del>
    </w:p>
    <w:p w14:paraId="08BD6F91" w14:textId="65D2A177" w:rsidR="004A2923" w:rsidRPr="0085566E" w:rsidDel="006B0DFD" w:rsidRDefault="004A2923" w:rsidP="00130788">
      <w:pPr>
        <w:pStyle w:val="BodyText"/>
        <w:numPr>
          <w:ilvl w:val="0"/>
          <w:numId w:val="19"/>
        </w:numPr>
        <w:rPr>
          <w:del w:id="836" w:author="Yair Benzaquen" w:date="2018-06-22T10:07:00Z"/>
          <w:rFonts w:ascii="Arial Narrow" w:hAnsi="Arial Narrow"/>
          <w:lang w:val="es-ES"/>
        </w:rPr>
      </w:pPr>
      <w:del w:id="837" w:author="Yair Benzaquen" w:date="2018-06-22T10:07:00Z">
        <w:r w:rsidRPr="0085566E" w:rsidDel="006B0DFD">
          <w:rPr>
            <w:rFonts w:ascii="Arial Narrow" w:hAnsi="Arial Narrow"/>
            <w:lang w:val="es-ES"/>
          </w:rPr>
          <w:delText xml:space="preserve">Representan las políticas y la lógica dentro del dominio del problema. Expresan elementos de modelos en el código, la relación entre los objetos y las reglas modelo, y vinculan los detalles del análisis </w:delText>
        </w:r>
        <w:r w:rsidR="0085566E" w:rsidDel="006B0DFD">
          <w:rPr>
            <w:rFonts w:ascii="Arial Narrow" w:hAnsi="Arial Narrow"/>
            <w:lang w:val="es-ES"/>
          </w:rPr>
          <w:delText>a la implementación del código. L</w:delText>
        </w:r>
        <w:r w:rsidRPr="0085566E" w:rsidDel="006B0DFD">
          <w:rPr>
            <w:rFonts w:ascii="Arial Narrow" w:hAnsi="Arial Narrow"/>
            <w:lang w:val="es-ES"/>
          </w:rPr>
          <w:delText>a siguiente figura muestra la relación entre cada patrón de Entities, Value Objects, Domain Services, Modules, Aggregates, Factories y Repositories.</w:delText>
        </w:r>
      </w:del>
    </w:p>
    <w:p w14:paraId="666DBB74" w14:textId="5C892DCB" w:rsidR="004A2923" w:rsidDel="006B0DFD" w:rsidRDefault="004A2923" w:rsidP="004A2923">
      <w:pPr>
        <w:pStyle w:val="BodyText"/>
        <w:rPr>
          <w:del w:id="838" w:author="Yair Benzaquen" w:date="2018-06-22T10:07:00Z"/>
          <w:lang w:val="es-ES"/>
        </w:rPr>
      </w:pPr>
    </w:p>
    <w:p w14:paraId="1ABD50AC" w14:textId="66D2F47D" w:rsidR="004A2923" w:rsidRPr="004A2923" w:rsidDel="006B0DFD" w:rsidRDefault="004A2923" w:rsidP="004A2923">
      <w:pPr>
        <w:pStyle w:val="BodyText"/>
        <w:rPr>
          <w:del w:id="839" w:author="Yair Benzaquen" w:date="2018-06-22T10:07:00Z"/>
          <w:lang w:val="es-ES"/>
        </w:rPr>
      </w:pPr>
      <w:del w:id="840" w:author="Yair Benzaquen" w:date="2018-06-22T10:07:00Z">
        <w:r w:rsidDel="006B0DFD">
          <w:rPr>
            <w:noProof/>
            <w:lang w:val="en-US" w:eastAsia="en-US"/>
          </w:rPr>
          <w:drawing>
            <wp:inline distT="0" distB="0" distL="0" distR="0" wp14:anchorId="4930B0AF" wp14:editId="6BF6F71F">
              <wp:extent cx="4775200" cy="2830517"/>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6534" cy="2949859"/>
                      </a:xfrm>
                      <a:prstGeom prst="rect">
                        <a:avLst/>
                      </a:prstGeom>
                    </pic:spPr>
                  </pic:pic>
                </a:graphicData>
              </a:graphic>
            </wp:inline>
          </w:drawing>
        </w:r>
      </w:del>
    </w:p>
    <w:p w14:paraId="6BCC8FCD" w14:textId="6F32E21C" w:rsidR="004A2923" w:rsidDel="006B0DFD" w:rsidRDefault="004A2923" w:rsidP="0086505A">
      <w:pPr>
        <w:pStyle w:val="BodyText"/>
        <w:ind w:left="3600"/>
        <w:jc w:val="both"/>
        <w:rPr>
          <w:del w:id="841" w:author="Yair Benzaquen" w:date="2018-06-22T10:07:00Z"/>
          <w:rFonts w:ascii="Arial Narrow" w:hAnsi="Arial Narrow"/>
          <w:lang w:val="es-ES"/>
        </w:rPr>
      </w:pPr>
      <w:del w:id="842" w:author="Yair Benzaquen" w:date="2018-06-22T10:07:00Z">
        <w:r w:rsidDel="006B0DFD">
          <w:rPr>
            <w:rFonts w:ascii="Arial Narrow" w:hAnsi="Arial Narrow"/>
            <w:lang w:val="es-ES"/>
          </w:rPr>
          <w:delText>(Relación entre los patrones de dominio)</w:delText>
        </w:r>
      </w:del>
    </w:p>
    <w:p w14:paraId="21B5A9F4" w14:textId="0E19512C" w:rsidR="004A2923" w:rsidDel="006B0DFD" w:rsidRDefault="004A2923" w:rsidP="0086505A">
      <w:pPr>
        <w:pStyle w:val="BodyText"/>
        <w:ind w:left="3600"/>
        <w:jc w:val="both"/>
        <w:rPr>
          <w:del w:id="843" w:author="Yair Benzaquen" w:date="2018-06-22T10:07:00Z"/>
          <w:rFonts w:ascii="Arial Narrow" w:hAnsi="Arial Narrow"/>
          <w:lang w:val="es-ES"/>
        </w:rPr>
      </w:pPr>
    </w:p>
    <w:p w14:paraId="5145C07E" w14:textId="7C4BC857" w:rsidR="004D3856" w:rsidRPr="0086505A" w:rsidDel="006B0DFD" w:rsidRDefault="004D3856" w:rsidP="00C64F55">
      <w:pPr>
        <w:pStyle w:val="BodyText"/>
        <w:ind w:left="2880"/>
        <w:jc w:val="both"/>
        <w:rPr>
          <w:del w:id="844" w:author="Yair Benzaquen" w:date="2018-06-22T10:07:00Z"/>
          <w:rFonts w:ascii="Arial Narrow" w:hAnsi="Arial Narrow"/>
          <w:lang w:val="es-ES"/>
        </w:rPr>
      </w:pPr>
    </w:p>
    <w:p w14:paraId="7BF68D38" w14:textId="0251BD20" w:rsidR="0085566E" w:rsidDel="006B0DFD" w:rsidRDefault="0085566E">
      <w:pPr>
        <w:rPr>
          <w:del w:id="845" w:author="Yair Benzaquen" w:date="2018-06-22T10:07:00Z"/>
          <w:rFonts w:ascii="Arial Narrow" w:hAnsi="Arial Narrow"/>
          <w:lang w:val="es-ES"/>
        </w:rPr>
      </w:pPr>
      <w:del w:id="846" w:author="Yair Benzaquen" w:date="2018-06-22T10:07:00Z">
        <w:r w:rsidDel="006B0DFD">
          <w:rPr>
            <w:rFonts w:ascii="Arial Narrow" w:hAnsi="Arial Narrow"/>
            <w:lang w:val="es-ES"/>
          </w:rPr>
          <w:br w:type="page"/>
        </w:r>
      </w:del>
    </w:p>
    <w:p w14:paraId="1A546E2A" w14:textId="14D1307F" w:rsidR="004D3856" w:rsidRPr="0086505A" w:rsidDel="006B0DFD" w:rsidRDefault="004D3856" w:rsidP="004D3856">
      <w:pPr>
        <w:pStyle w:val="BodyText"/>
        <w:jc w:val="both"/>
        <w:rPr>
          <w:del w:id="847" w:author="Yair Benzaquen" w:date="2018-06-22T10:07:00Z"/>
          <w:rFonts w:ascii="Arial Narrow" w:hAnsi="Arial Narrow"/>
          <w:lang w:val="es-ES"/>
        </w:rPr>
      </w:pPr>
    </w:p>
    <w:p w14:paraId="3C948951" w14:textId="383E30A3" w:rsidR="004D3856" w:rsidRPr="0086505A" w:rsidDel="006B0DFD" w:rsidRDefault="004D3856" w:rsidP="004D3856">
      <w:pPr>
        <w:pStyle w:val="HeadingBar"/>
        <w:rPr>
          <w:del w:id="848" w:author="Yair Benzaquen" w:date="2018-06-22T10:07:00Z"/>
          <w:rFonts w:ascii="Arial Narrow" w:hAnsi="Arial Narrow"/>
          <w:color w:val="auto"/>
          <w:lang w:val="es-ES"/>
        </w:rPr>
      </w:pPr>
    </w:p>
    <w:p w14:paraId="2964B887" w14:textId="5FDAE31D" w:rsidR="004D3856" w:rsidRPr="00D27E8D" w:rsidDel="006B0DFD" w:rsidRDefault="004A2923" w:rsidP="00635190">
      <w:pPr>
        <w:pStyle w:val="Style10"/>
        <w:rPr>
          <w:del w:id="849" w:author="Yair Benzaquen" w:date="2018-06-22T10:07:00Z"/>
        </w:rPr>
      </w:pPr>
      <w:del w:id="850" w:author="Yair Benzaquen" w:date="2018-06-22T10:07:00Z">
        <w:r w:rsidDel="006B0DFD">
          <w:delText>Gobierno de Arquitectura TOGAF</w:delText>
        </w:r>
      </w:del>
    </w:p>
    <w:p w14:paraId="1807CD31" w14:textId="47424F71" w:rsidR="004D3856" w:rsidRPr="001368C9" w:rsidDel="006B0DFD" w:rsidRDefault="004D3856" w:rsidP="004D3856">
      <w:pPr>
        <w:pStyle w:val="MacroText"/>
        <w:tabs>
          <w:tab w:val="clear" w:pos="480"/>
          <w:tab w:val="clear" w:pos="960"/>
          <w:tab w:val="clear" w:pos="1440"/>
          <w:tab w:val="clear" w:pos="1920"/>
          <w:tab w:val="clear" w:pos="2400"/>
          <w:tab w:val="clear" w:pos="2880"/>
          <w:tab w:val="clear" w:pos="3360"/>
          <w:tab w:val="clear" w:pos="3840"/>
          <w:tab w:val="clear" w:pos="4320"/>
        </w:tabs>
        <w:rPr>
          <w:del w:id="851" w:author="Yair Benzaquen" w:date="2018-06-22T10:07:00Z"/>
          <w:b/>
          <w:bCs/>
          <w:snapToGrid/>
          <w:szCs w:val="24"/>
          <w:lang w:val="es-PE" w:eastAsia="en-US"/>
        </w:rPr>
      </w:pPr>
    </w:p>
    <w:p w14:paraId="7E57827A" w14:textId="3A65C238" w:rsidR="00C64F55" w:rsidDel="006B0DFD" w:rsidRDefault="0085566E" w:rsidP="00C64F55">
      <w:pPr>
        <w:pStyle w:val="BodyText"/>
        <w:ind w:left="2880"/>
        <w:jc w:val="both"/>
        <w:rPr>
          <w:del w:id="852" w:author="Yair Benzaquen" w:date="2018-06-22T10:07:00Z"/>
          <w:rFonts w:ascii="Arial Narrow" w:hAnsi="Arial Narrow"/>
        </w:rPr>
      </w:pPr>
      <w:del w:id="853" w:author="Yair Benzaquen" w:date="2018-06-22T10:07:00Z">
        <w:r w:rsidDel="006B0DFD">
          <w:rPr>
            <w:rFonts w:ascii="Arial Narrow" w:hAnsi="Arial Narrow"/>
          </w:rPr>
          <w:delText>En el</w:delText>
        </w:r>
        <w:r w:rsidR="006F4539" w:rsidRPr="006F4539" w:rsidDel="006B0DFD">
          <w:rPr>
            <w:rFonts w:ascii="Arial Narrow" w:hAnsi="Arial Narrow"/>
          </w:rPr>
          <w:delText xml:space="preserve"> documento de arquitect</w:delText>
        </w:r>
        <w:r w:rsidDel="006B0DFD">
          <w:rPr>
            <w:rFonts w:ascii="Arial Narrow" w:hAnsi="Arial Narrow"/>
          </w:rPr>
          <w:delText>ura de referencia se establecerán</w:delText>
        </w:r>
        <w:r w:rsidR="006F4539" w:rsidRPr="006F4539" w:rsidDel="006B0DFD">
          <w:rPr>
            <w:rFonts w:ascii="Arial Narrow" w:hAnsi="Arial Narrow"/>
          </w:rPr>
          <w:delText xml:space="preserve"> los lineamientos para la construcción de un repositorio único el c</w:delText>
        </w:r>
        <w:r w:rsidDel="006B0DFD">
          <w:rPr>
            <w:rFonts w:ascii="Arial Narrow" w:hAnsi="Arial Narrow"/>
          </w:rPr>
          <w:delText>ual tendra como principal funció</w:delText>
        </w:r>
        <w:r w:rsidR="006F4539" w:rsidRPr="006F4539" w:rsidDel="006B0DFD">
          <w:rPr>
            <w:rFonts w:ascii="Arial Narrow" w:hAnsi="Arial Narrow"/>
          </w:rPr>
          <w:delText xml:space="preserve">n la clasificación, catalogación y análisis de impacto de los objetos que se </w:delText>
        </w:r>
        <w:r w:rsidDel="006B0DFD">
          <w:rPr>
            <w:rFonts w:ascii="Arial Narrow" w:hAnsi="Arial Narrow"/>
          </w:rPr>
          <w:delText>modifiquen,</w:delText>
        </w:r>
        <w:r w:rsidR="006F4539" w:rsidRPr="006F4539" w:rsidDel="006B0DFD">
          <w:rPr>
            <w:rFonts w:ascii="Arial Narrow" w:hAnsi="Arial Narrow"/>
          </w:rPr>
          <w:delText xml:space="preserve"> con la finalidad de tener un buen gobierno del aplicativo core.</w:delText>
        </w:r>
      </w:del>
    </w:p>
    <w:p w14:paraId="7E356C91" w14:textId="4EA65132" w:rsidR="006F4539" w:rsidDel="006B0DFD" w:rsidRDefault="006F4539" w:rsidP="00C64F55">
      <w:pPr>
        <w:pStyle w:val="BodyText"/>
        <w:ind w:left="2880"/>
        <w:jc w:val="both"/>
        <w:rPr>
          <w:del w:id="854" w:author="Yair Benzaquen" w:date="2018-06-22T10:07:00Z"/>
          <w:rFonts w:ascii="Arial Narrow" w:hAnsi="Arial Narrow"/>
        </w:rPr>
      </w:pPr>
      <w:del w:id="855" w:author="Yair Benzaquen" w:date="2018-06-22T10:07:00Z">
        <w:r w:rsidRPr="00981783" w:rsidDel="006B0DFD">
          <w:rPr>
            <w:noProof/>
            <w:lang w:val="en-US" w:eastAsia="en-US"/>
          </w:rPr>
          <w:drawing>
            <wp:inline distT="0" distB="0" distL="0" distR="0" wp14:anchorId="7C736063" wp14:editId="7145A72E">
              <wp:extent cx="3409950" cy="3061240"/>
              <wp:effectExtent l="0" t="0" r="0" b="635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a:ext>
                        </a:extLst>
                      </a:blip>
                      <a:stretch>
                        <a:fillRect/>
                      </a:stretch>
                    </pic:blipFill>
                    <pic:spPr>
                      <a:xfrm>
                        <a:off x="0" y="0"/>
                        <a:ext cx="3421185" cy="3071326"/>
                      </a:xfrm>
                      <a:prstGeom prst="rect">
                        <a:avLst/>
                      </a:prstGeom>
                    </pic:spPr>
                  </pic:pic>
                </a:graphicData>
              </a:graphic>
            </wp:inline>
          </w:drawing>
        </w:r>
      </w:del>
    </w:p>
    <w:p w14:paraId="6292E664" w14:textId="4E7DA177" w:rsidR="006F4539" w:rsidDel="006B0DFD" w:rsidRDefault="006F4539" w:rsidP="00C64F55">
      <w:pPr>
        <w:pStyle w:val="BodyText"/>
        <w:ind w:left="2880"/>
        <w:jc w:val="both"/>
        <w:rPr>
          <w:del w:id="856" w:author="Yair Benzaquen" w:date="2018-06-22T10:07:00Z"/>
          <w:rFonts w:ascii="Arial Narrow" w:hAnsi="Arial Narrow"/>
        </w:rPr>
      </w:pPr>
      <w:del w:id="857" w:author="Yair Benzaquen" w:date="2018-06-22T10:07:00Z">
        <w:r w:rsidDel="006B0DFD">
          <w:rPr>
            <w:rFonts w:ascii="Arial Narrow" w:hAnsi="Arial Narrow"/>
          </w:rPr>
          <w:delText>(Estructura del Repositorio)</w:delText>
        </w:r>
      </w:del>
    </w:p>
    <w:p w14:paraId="389D83F0" w14:textId="44A81EE2" w:rsidR="006F4539" w:rsidRPr="00625B57" w:rsidDel="006B0DFD" w:rsidRDefault="006F4539" w:rsidP="00C64F55">
      <w:pPr>
        <w:pStyle w:val="BodyText"/>
        <w:ind w:left="2880"/>
        <w:jc w:val="both"/>
        <w:rPr>
          <w:del w:id="858" w:author="Yair Benzaquen" w:date="2018-06-22T10:07:00Z"/>
          <w:rFonts w:ascii="Arial Narrow" w:hAnsi="Arial Narrow"/>
        </w:rPr>
      </w:pPr>
    </w:p>
    <w:p w14:paraId="0DDB6076" w14:textId="00B596FA" w:rsidR="00F055E4" w:rsidRPr="00625B57" w:rsidDel="006B0DFD" w:rsidRDefault="00F055E4" w:rsidP="00C64F55">
      <w:pPr>
        <w:pStyle w:val="BodyText"/>
        <w:ind w:left="2880"/>
        <w:jc w:val="both"/>
        <w:rPr>
          <w:del w:id="859" w:author="Yair Benzaquen" w:date="2018-06-22T10:07:00Z"/>
          <w:rFonts w:ascii="Arial Narrow" w:hAnsi="Arial Narrow"/>
        </w:rPr>
      </w:pPr>
    </w:p>
    <w:p w14:paraId="34105347" w14:textId="516DA440" w:rsidR="00D27E8D" w:rsidRPr="00CD61F3" w:rsidDel="006B0DFD" w:rsidRDefault="00D27E8D" w:rsidP="00D27E8D">
      <w:pPr>
        <w:pStyle w:val="HeadingBar"/>
        <w:rPr>
          <w:del w:id="860" w:author="Yair Benzaquen" w:date="2018-06-22T10:07:00Z"/>
          <w:rFonts w:ascii="Arial Narrow" w:hAnsi="Arial Narrow"/>
          <w:color w:val="auto"/>
          <w:highlight w:val="green"/>
          <w:lang w:val="es-AR"/>
        </w:rPr>
      </w:pPr>
    </w:p>
    <w:p w14:paraId="71579E69" w14:textId="040781EB" w:rsidR="00D27E8D" w:rsidDel="006B0DFD" w:rsidRDefault="006F4539" w:rsidP="00635190">
      <w:pPr>
        <w:pStyle w:val="Style10"/>
        <w:rPr>
          <w:del w:id="861" w:author="Yair Benzaquen" w:date="2018-06-22T10:07:00Z"/>
        </w:rPr>
      </w:pPr>
      <w:del w:id="862" w:author="Yair Benzaquen" w:date="2018-06-22T10:07:00Z">
        <w:r w:rsidDel="006B0DFD">
          <w:delText>Vistas Integrales de Arquitectura</w:delText>
        </w:r>
      </w:del>
    </w:p>
    <w:p w14:paraId="463A1538" w14:textId="652E06BE" w:rsidR="006F4539" w:rsidRPr="006F4539" w:rsidDel="006B0DFD" w:rsidRDefault="006F4539" w:rsidP="00FC50F8">
      <w:pPr>
        <w:pStyle w:val="BodyText"/>
        <w:ind w:left="2880"/>
        <w:jc w:val="both"/>
        <w:rPr>
          <w:del w:id="863" w:author="Yair Benzaquen" w:date="2018-06-22T10:07:00Z"/>
          <w:rFonts w:ascii="Arial Narrow" w:hAnsi="Arial Narrow"/>
        </w:rPr>
      </w:pPr>
      <w:del w:id="864" w:author="Yair Benzaquen" w:date="2018-06-22T10:07:00Z">
        <w:r w:rsidRPr="006F4539" w:rsidDel="006B0DFD">
          <w:rPr>
            <w:rFonts w:ascii="Arial Narrow" w:hAnsi="Arial Narrow"/>
          </w:rPr>
          <w:delText>Se plantea que el documento marco de arquitectura de referencia se estructure con views y</w:delText>
        </w:r>
        <w:r w:rsidR="00E512B9" w:rsidDel="006B0DFD">
          <w:rPr>
            <w:rFonts w:ascii="Arial Narrow" w:hAnsi="Arial Narrow"/>
          </w:rPr>
          <w:delText xml:space="preserve"> viewpoints, las cuales mostrará</w:delText>
        </w:r>
        <w:r w:rsidRPr="006F4539" w:rsidDel="006B0DFD">
          <w:rPr>
            <w:rFonts w:ascii="Arial Narrow" w:hAnsi="Arial Narrow"/>
          </w:rPr>
          <w:delText xml:space="preserve">n los lineamientos, estandares, patrones y responsabilidades por cada dominio que se configure. </w:delText>
        </w:r>
      </w:del>
    </w:p>
    <w:p w14:paraId="3D4CE1CE" w14:textId="749265D2" w:rsidR="006F4539" w:rsidDel="006B0DFD" w:rsidRDefault="006F4539" w:rsidP="006F4539">
      <w:pPr>
        <w:pStyle w:val="BodyText"/>
        <w:ind w:left="2880"/>
        <w:jc w:val="both"/>
        <w:rPr>
          <w:del w:id="865" w:author="Yair Benzaquen" w:date="2018-06-22T10:07:00Z"/>
          <w:rFonts w:ascii="Arial Narrow" w:hAnsi="Arial Narrow"/>
        </w:rPr>
      </w:pPr>
      <w:del w:id="866" w:author="Yair Benzaquen" w:date="2018-06-22T10:07:00Z">
        <w:r w:rsidRPr="006F4539" w:rsidDel="006B0DFD">
          <w:rPr>
            <w:rFonts w:ascii="Arial Narrow" w:hAnsi="Arial Narrow"/>
          </w:rPr>
          <w:delText>La vistas serán definidas por capacidades de negocio, visión, seguridad, gobierno, tecnologí</w:delText>
        </w:r>
        <w:r w:rsidR="00FC50F8" w:rsidDel="006B0DFD">
          <w:rPr>
            <w:rFonts w:ascii="Arial Narrow" w:hAnsi="Arial Narrow"/>
          </w:rPr>
          <w:delText>a, aplicación y servicios</w:delText>
        </w:r>
        <w:r w:rsidRPr="006F4539" w:rsidDel="006B0DFD">
          <w:rPr>
            <w:rFonts w:ascii="Arial Narrow" w:hAnsi="Arial Narrow"/>
          </w:rPr>
          <w:delText>, datos e infraestructura,</w:delText>
        </w:r>
        <w:r w:rsidR="00FC50F8" w:rsidDel="006B0DFD">
          <w:rPr>
            <w:rFonts w:ascii="Arial Narrow" w:hAnsi="Arial Narrow"/>
          </w:rPr>
          <w:delText xml:space="preserve"> </w:delText>
        </w:r>
        <w:r w:rsidRPr="006F4539" w:rsidDel="006B0DFD">
          <w:rPr>
            <w:rFonts w:ascii="Arial Narrow" w:hAnsi="Arial Narrow"/>
          </w:rPr>
          <w:delText>es</w:delText>
        </w:r>
        <w:r w:rsidR="00FC50F8" w:rsidDel="006B0DFD">
          <w:rPr>
            <w:rFonts w:ascii="Arial Narrow" w:hAnsi="Arial Narrow"/>
          </w:rPr>
          <w:delText>tableciendo una estrecha relació</w:delText>
        </w:r>
        <w:r w:rsidRPr="006F4539" w:rsidDel="006B0DFD">
          <w:rPr>
            <w:rFonts w:ascii="Arial Narrow" w:hAnsi="Arial Narrow"/>
          </w:rPr>
          <w:delText>n con cad</w:delText>
        </w:r>
        <w:r w:rsidR="00FC50F8" w:rsidDel="006B0DFD">
          <w:rPr>
            <w:rFonts w:ascii="Arial Narrow" w:hAnsi="Arial Narrow"/>
          </w:rPr>
          <w:delText>a una de las funcionalidades ató</w:delText>
        </w:r>
        <w:r w:rsidRPr="006F4539" w:rsidDel="006B0DFD">
          <w:rPr>
            <w:rFonts w:ascii="Arial Narrow" w:hAnsi="Arial Narrow"/>
          </w:rPr>
          <w:delText>micas y de orquestación que se definan por cada dominio teniendo en cuanta la integraciones que estas vayan a requerir.</w:delText>
        </w:r>
      </w:del>
    </w:p>
    <w:p w14:paraId="497F7B38" w14:textId="2F5923CC" w:rsidR="00D32540" w:rsidDel="006B0DFD" w:rsidRDefault="00D32540" w:rsidP="006F4539">
      <w:pPr>
        <w:pStyle w:val="BodyText"/>
        <w:ind w:left="2880"/>
        <w:jc w:val="both"/>
        <w:rPr>
          <w:del w:id="867" w:author="Yair Benzaquen" w:date="2018-06-22T10:07:00Z"/>
          <w:rFonts w:ascii="Arial Narrow" w:hAnsi="Arial Narrow"/>
        </w:rPr>
      </w:pPr>
    </w:p>
    <w:p w14:paraId="3AA6F5F3" w14:textId="049596FD" w:rsidR="00D32540" w:rsidRPr="006F4539" w:rsidDel="006B0DFD" w:rsidRDefault="00D32540" w:rsidP="006F4539">
      <w:pPr>
        <w:pStyle w:val="BodyText"/>
        <w:ind w:left="2880"/>
        <w:jc w:val="both"/>
        <w:rPr>
          <w:del w:id="868" w:author="Yair Benzaquen" w:date="2018-06-22T10:07:00Z"/>
          <w:rFonts w:ascii="Arial Narrow" w:hAnsi="Arial Narrow"/>
        </w:rPr>
      </w:pPr>
      <w:del w:id="869" w:author="Yair Benzaquen" w:date="2018-06-22T10:07:00Z">
        <w:r w:rsidDel="006B0DFD">
          <w:rPr>
            <w:noProof/>
            <w:lang w:val="en-US" w:eastAsia="en-US"/>
          </w:rPr>
          <w:drawing>
            <wp:anchor distT="0" distB="0" distL="114300" distR="114300" simplePos="0" relativeHeight="251667456" behindDoc="0" locked="0" layoutInCell="1" allowOverlap="0" wp14:anchorId="182B7B3C" wp14:editId="57237973">
              <wp:simplePos x="0" y="0"/>
              <wp:positionH relativeFrom="column">
                <wp:posOffset>2230473</wp:posOffset>
              </wp:positionH>
              <wp:positionV relativeFrom="paragraph">
                <wp:posOffset>-51858</wp:posOffset>
              </wp:positionV>
              <wp:extent cx="3207600" cy="2012400"/>
              <wp:effectExtent l="0" t="0" r="0" b="0"/>
              <wp:wrapSquare wrapText="bothSides"/>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7600" cy="2012400"/>
                      </a:xfrm>
                      <a:prstGeom prst="rect">
                        <a:avLst/>
                      </a:prstGeom>
                    </pic:spPr>
                  </pic:pic>
                </a:graphicData>
              </a:graphic>
              <wp14:sizeRelH relativeFrom="margin">
                <wp14:pctWidth>0</wp14:pctWidth>
              </wp14:sizeRelH>
              <wp14:sizeRelV relativeFrom="margin">
                <wp14:pctHeight>0</wp14:pctHeight>
              </wp14:sizeRelV>
            </wp:anchor>
          </w:drawing>
        </w:r>
      </w:del>
    </w:p>
    <w:p w14:paraId="3236469E" w14:textId="5F7EC09C" w:rsidR="006F4539" w:rsidDel="006B0DFD" w:rsidRDefault="006F4539" w:rsidP="00B329A1">
      <w:pPr>
        <w:pStyle w:val="EstiloTtulo3BookAntiqua"/>
        <w:rPr>
          <w:del w:id="870" w:author="Yair Benzaquen" w:date="2018-06-22T10:07:00Z"/>
        </w:rPr>
      </w:pPr>
    </w:p>
    <w:p w14:paraId="673FDEFB" w14:textId="1CB00AFF" w:rsidR="006F4539" w:rsidDel="006B0DFD" w:rsidRDefault="006F4539" w:rsidP="00B329A1">
      <w:pPr>
        <w:pStyle w:val="EstiloTtulo3BookAntiqua"/>
        <w:rPr>
          <w:del w:id="871" w:author="Yair Benzaquen" w:date="2018-06-22T10:07:00Z"/>
        </w:rPr>
      </w:pPr>
    </w:p>
    <w:p w14:paraId="185A3D3F" w14:textId="28A2A8D0" w:rsidR="00C034B5" w:rsidDel="006B0DFD" w:rsidRDefault="00C034B5" w:rsidP="006F4539">
      <w:pPr>
        <w:pStyle w:val="BodyText"/>
        <w:ind w:left="3600"/>
        <w:jc w:val="both"/>
        <w:rPr>
          <w:del w:id="872" w:author="Yair Benzaquen" w:date="2018-06-22T10:07:00Z"/>
          <w:rFonts w:ascii="Arial Narrow" w:hAnsi="Arial Narrow"/>
          <w:lang w:val="es-ES"/>
        </w:rPr>
      </w:pPr>
    </w:p>
    <w:p w14:paraId="58EC493D" w14:textId="0332F4AE" w:rsidR="00C034B5" w:rsidDel="006B0DFD" w:rsidRDefault="00C034B5" w:rsidP="006F4539">
      <w:pPr>
        <w:pStyle w:val="BodyText"/>
        <w:ind w:left="3600"/>
        <w:jc w:val="both"/>
        <w:rPr>
          <w:del w:id="873" w:author="Yair Benzaquen" w:date="2018-06-22T10:07:00Z"/>
          <w:rFonts w:ascii="Arial Narrow" w:hAnsi="Arial Narrow"/>
          <w:lang w:val="es-ES"/>
        </w:rPr>
      </w:pPr>
    </w:p>
    <w:p w14:paraId="7BC2A191" w14:textId="54E164C4" w:rsidR="00D32540" w:rsidDel="006B0DFD" w:rsidRDefault="00D32540" w:rsidP="006F4539">
      <w:pPr>
        <w:pStyle w:val="BodyText"/>
        <w:ind w:left="3600"/>
        <w:jc w:val="both"/>
        <w:rPr>
          <w:del w:id="874" w:author="Yair Benzaquen" w:date="2018-06-22T10:07:00Z"/>
          <w:rFonts w:ascii="Arial Narrow" w:hAnsi="Arial Narrow"/>
          <w:lang w:val="es-ES"/>
        </w:rPr>
      </w:pPr>
    </w:p>
    <w:p w14:paraId="74BD33E7" w14:textId="65E39DD4" w:rsidR="00D32540" w:rsidDel="006B0DFD" w:rsidRDefault="00D32540" w:rsidP="006F4539">
      <w:pPr>
        <w:pStyle w:val="BodyText"/>
        <w:ind w:left="3600"/>
        <w:jc w:val="both"/>
        <w:rPr>
          <w:del w:id="875" w:author="Yair Benzaquen" w:date="2018-06-22T10:07:00Z"/>
          <w:rFonts w:ascii="Arial Narrow" w:hAnsi="Arial Narrow"/>
          <w:lang w:val="es-ES"/>
        </w:rPr>
      </w:pPr>
    </w:p>
    <w:p w14:paraId="197D2B6B" w14:textId="682AAAB3" w:rsidR="00D32540" w:rsidDel="006B0DFD" w:rsidRDefault="00D32540" w:rsidP="006F4539">
      <w:pPr>
        <w:pStyle w:val="BodyText"/>
        <w:ind w:left="3600"/>
        <w:jc w:val="both"/>
        <w:rPr>
          <w:del w:id="876" w:author="Yair Benzaquen" w:date="2018-06-22T10:07:00Z"/>
          <w:rFonts w:ascii="Arial Narrow" w:hAnsi="Arial Narrow"/>
          <w:lang w:val="es-ES"/>
        </w:rPr>
      </w:pPr>
    </w:p>
    <w:p w14:paraId="71F75D24" w14:textId="47E38951" w:rsidR="006F4539" w:rsidRPr="006F4539" w:rsidDel="006B0DFD" w:rsidRDefault="006F4539" w:rsidP="006F4539">
      <w:pPr>
        <w:pStyle w:val="BodyText"/>
        <w:ind w:left="3600"/>
        <w:jc w:val="both"/>
        <w:rPr>
          <w:del w:id="877" w:author="Yair Benzaquen" w:date="2018-06-22T10:07:00Z"/>
          <w:rFonts w:ascii="Arial Narrow" w:hAnsi="Arial Narrow"/>
          <w:lang w:val="es-ES"/>
        </w:rPr>
      </w:pPr>
      <w:del w:id="878" w:author="Yair Benzaquen" w:date="2018-06-22T10:07:00Z">
        <w:r w:rsidRPr="006F4539" w:rsidDel="006B0DFD">
          <w:rPr>
            <w:rFonts w:ascii="Arial Narrow" w:hAnsi="Arial Narrow"/>
            <w:lang w:val="es-ES"/>
          </w:rPr>
          <w:delText>(Tipos de Views y ViewPoints)</w:delText>
        </w:r>
      </w:del>
    </w:p>
    <w:p w14:paraId="39BD33E7" w14:textId="7F17BEAA" w:rsidR="008C5A75" w:rsidDel="006B0DFD" w:rsidRDefault="008C5A75" w:rsidP="009E5CF1">
      <w:pPr>
        <w:ind w:left="1701"/>
        <w:rPr>
          <w:del w:id="879" w:author="Yair Benzaquen" w:date="2018-06-22T10:07:00Z"/>
          <w:rFonts w:ascii="Arial Narrow" w:hAnsi="Arial Narrow"/>
          <w:b/>
          <w:bCs/>
          <w:lang w:val="es-AR"/>
        </w:rPr>
      </w:pPr>
    </w:p>
    <w:p w14:paraId="2A7CE848" w14:textId="4CFA8295" w:rsidR="00D27E8D" w:rsidRPr="00CD61F3" w:rsidDel="006B0DFD" w:rsidRDefault="00D27E8D" w:rsidP="00D27E8D">
      <w:pPr>
        <w:rPr>
          <w:del w:id="880" w:author="Yair Benzaquen" w:date="2018-06-22T10:07:00Z"/>
          <w:rFonts w:ascii="Arial Narrow" w:hAnsi="Arial Narrow"/>
          <w:highlight w:val="green"/>
          <w:lang w:val="es-AR"/>
        </w:rPr>
      </w:pPr>
    </w:p>
    <w:p w14:paraId="14E7D0F3" w14:textId="41706DAA" w:rsidR="00D27E8D" w:rsidRPr="00CD61F3" w:rsidDel="006B0DFD" w:rsidRDefault="00D27E8D" w:rsidP="00D27E8D">
      <w:pPr>
        <w:pStyle w:val="HeadingBar"/>
        <w:jc w:val="both"/>
        <w:rPr>
          <w:del w:id="881" w:author="Yair Benzaquen" w:date="2018-06-22T10:07:00Z"/>
          <w:rFonts w:ascii="Arial Narrow" w:hAnsi="Arial Narrow"/>
          <w:color w:val="auto"/>
          <w:lang w:val="es-AR"/>
        </w:rPr>
      </w:pPr>
    </w:p>
    <w:p w14:paraId="1C47B5FF" w14:textId="5AC7B648" w:rsidR="00D27E8D" w:rsidDel="006B0DFD" w:rsidRDefault="006F4539" w:rsidP="00635190">
      <w:pPr>
        <w:pStyle w:val="Style10"/>
        <w:rPr>
          <w:del w:id="882" w:author="Yair Benzaquen" w:date="2018-06-22T10:07:00Z"/>
        </w:rPr>
      </w:pPr>
      <w:del w:id="883" w:author="Yair Benzaquen" w:date="2018-06-22T10:07:00Z">
        <w:r w:rsidDel="006B0DFD">
          <w:delText>Arquitectura Conceptual</w:delText>
        </w:r>
      </w:del>
    </w:p>
    <w:p w14:paraId="061DC890" w14:textId="64EB52A5" w:rsidR="006F4539" w:rsidDel="006B0DFD" w:rsidRDefault="006F4539" w:rsidP="006F4539">
      <w:pPr>
        <w:pStyle w:val="EstiloTtulo3GoudyOldStyle20ptRojo"/>
        <w:rPr>
          <w:del w:id="884" w:author="Yair Benzaquen" w:date="2018-06-22T10:07:00Z"/>
        </w:rPr>
      </w:pPr>
    </w:p>
    <w:p w14:paraId="3FA3F662" w14:textId="5741A680" w:rsidR="006F4539" w:rsidRPr="006F4539" w:rsidDel="006B0DFD" w:rsidRDefault="006F4539" w:rsidP="006F4539">
      <w:pPr>
        <w:pStyle w:val="BodyText"/>
        <w:ind w:left="2880"/>
        <w:jc w:val="both"/>
        <w:rPr>
          <w:del w:id="885" w:author="Yair Benzaquen" w:date="2018-06-22T10:07:00Z"/>
          <w:rFonts w:ascii="Arial Narrow" w:hAnsi="Arial Narrow"/>
        </w:rPr>
      </w:pPr>
      <w:del w:id="886" w:author="Yair Benzaquen" w:date="2018-06-22T10:07:00Z">
        <w:r w:rsidRPr="006F4539" w:rsidDel="006B0DFD">
          <w:rPr>
            <w:rFonts w:ascii="Arial Narrow" w:hAnsi="Arial Narrow"/>
          </w:rPr>
          <w:delText xml:space="preserve">Los entregables propuestos por el documento del </w:delText>
        </w:r>
        <w:r w:rsidR="00822981" w:rsidDel="006B0DFD">
          <w:rPr>
            <w:rFonts w:ascii="Arial Narrow" w:hAnsi="Arial Narrow"/>
          </w:rPr>
          <w:delText>marco de referencia  detallarán los patrones, estándares, framework y una aproximación de herramientas tecnológicas que se utiizará</w:delText>
        </w:r>
        <w:r w:rsidRPr="006F4539" w:rsidDel="006B0DFD">
          <w:rPr>
            <w:rFonts w:ascii="Arial Narrow" w:hAnsi="Arial Narrow"/>
          </w:rPr>
          <w:delText>n para la construcción de los objetos que se desarrollen y se integren con c</w:delText>
        </w:r>
        <w:r w:rsidR="00822981" w:rsidDel="006B0DFD">
          <w:rPr>
            <w:rFonts w:ascii="Arial Narrow" w:hAnsi="Arial Narrow"/>
          </w:rPr>
          <w:delText>ada capa del core a desarrollar. P</w:delText>
        </w:r>
        <w:r w:rsidRPr="006F4539" w:rsidDel="006B0DFD">
          <w:rPr>
            <w:rFonts w:ascii="Arial Narrow" w:hAnsi="Arial Narrow"/>
          </w:rPr>
          <w:delText>ara ello</w:delText>
        </w:r>
        <w:r w:rsidR="00822981" w:rsidDel="006B0DFD">
          <w:rPr>
            <w:rFonts w:ascii="Arial Narrow" w:hAnsi="Arial Narrow"/>
          </w:rPr>
          <w:delText>, este se estructurará</w:delText>
        </w:r>
        <w:r w:rsidRPr="006F4539" w:rsidDel="006B0DFD">
          <w:rPr>
            <w:rFonts w:ascii="Arial Narrow" w:hAnsi="Arial Narrow"/>
          </w:rPr>
          <w:delText xml:space="preserve"> con las siguientes capas propuestas:</w:delText>
        </w:r>
      </w:del>
    </w:p>
    <w:p w14:paraId="102FDEAD" w14:textId="78D7569E" w:rsidR="006F4539" w:rsidRPr="006F4539" w:rsidDel="006B0DFD" w:rsidRDefault="006F4539" w:rsidP="006F4539">
      <w:pPr>
        <w:pStyle w:val="BodyText"/>
        <w:ind w:left="2880"/>
        <w:jc w:val="both"/>
        <w:rPr>
          <w:del w:id="887" w:author="Yair Benzaquen" w:date="2018-06-22T10:07:00Z"/>
          <w:rFonts w:ascii="Arial Narrow" w:hAnsi="Arial Narrow"/>
        </w:rPr>
      </w:pPr>
      <w:del w:id="888" w:author="Yair Benzaquen" w:date="2018-06-22T10:07:00Z">
        <w:r w:rsidRPr="006F4539" w:rsidDel="006B0DFD">
          <w:rPr>
            <w:rFonts w:ascii="Arial Narrow" w:hAnsi="Arial Narrow"/>
          </w:rPr>
          <w:delText>Las capa de interacción, aplicación, de lógica y reglas de negocio, de entidades, datos y analítica y de infraestructura</w:delText>
        </w:r>
        <w:r w:rsidR="00822981" w:rsidDel="006B0DFD">
          <w:rPr>
            <w:rFonts w:ascii="Arial Narrow" w:hAnsi="Arial Narrow"/>
          </w:rPr>
          <w:delText>. E</w:delText>
        </w:r>
        <w:r w:rsidRPr="006F4539" w:rsidDel="006B0DFD">
          <w:rPr>
            <w:rFonts w:ascii="Arial Narrow" w:hAnsi="Arial Narrow"/>
          </w:rPr>
          <w:delText>sta</w:delText>
        </w:r>
        <w:r w:rsidR="00822981" w:rsidDel="006B0DFD">
          <w:rPr>
            <w:rFonts w:ascii="Arial Narrow" w:hAnsi="Arial Narrow"/>
          </w:rPr>
          <w:delText>s</w:delText>
        </w:r>
        <w:r w:rsidRPr="006F4539" w:rsidDel="006B0DFD">
          <w:rPr>
            <w:rFonts w:ascii="Arial Narrow" w:hAnsi="Arial Narrow"/>
          </w:rPr>
          <w:delText xml:space="preserve"> son verticales y cada una </w:delText>
        </w:r>
        <w:r w:rsidR="00822981" w:rsidDel="006B0DFD">
          <w:rPr>
            <w:rFonts w:ascii="Arial Narrow" w:hAnsi="Arial Narrow"/>
          </w:rPr>
          <w:delText>se comunicarán</w:delText>
        </w:r>
        <w:r w:rsidRPr="006F4539" w:rsidDel="006B0DFD">
          <w:rPr>
            <w:rFonts w:ascii="Arial Narrow" w:hAnsi="Arial Narrow"/>
          </w:rPr>
          <w:delText xml:space="preserve"> entre ellas por capas </w:delText>
        </w:r>
        <w:r w:rsidR="00822981" w:rsidDel="006B0DFD">
          <w:rPr>
            <w:rFonts w:ascii="Arial Narrow" w:hAnsi="Arial Narrow"/>
          </w:rPr>
          <w:delText xml:space="preserve">transversales, </w:delText>
        </w:r>
        <w:r w:rsidRPr="006F4539" w:rsidDel="006B0DFD">
          <w:rPr>
            <w:rFonts w:ascii="Arial Narrow" w:hAnsi="Arial Narrow"/>
          </w:rPr>
          <w:delText>como la capas de desarrollo, integración, seguridad y la cap</w:delText>
        </w:r>
        <w:r w:rsidDel="006B0DFD">
          <w:rPr>
            <w:rFonts w:ascii="Arial Narrow" w:hAnsi="Arial Narrow"/>
          </w:rPr>
          <w:delText>a de administración y monitoreo.</w:delText>
        </w:r>
      </w:del>
    </w:p>
    <w:p w14:paraId="0AFBE5B7" w14:textId="2BA3A559" w:rsidR="003F4259" w:rsidDel="006B0DFD" w:rsidRDefault="00822981" w:rsidP="006F4539">
      <w:pPr>
        <w:pStyle w:val="BodyText"/>
        <w:ind w:left="2880"/>
        <w:jc w:val="both"/>
        <w:rPr>
          <w:del w:id="889" w:author="Yair Benzaquen" w:date="2018-06-22T10:07:00Z"/>
          <w:rFonts w:ascii="Arial Narrow" w:hAnsi="Arial Narrow"/>
        </w:rPr>
      </w:pPr>
      <w:del w:id="890" w:author="Yair Benzaquen" w:date="2018-06-22T10:07:00Z">
        <w:r w:rsidDel="006B0DFD">
          <w:rPr>
            <w:rFonts w:ascii="Arial Narrow" w:hAnsi="Arial Narrow"/>
          </w:rPr>
          <w:delText>También se detallará</w:delText>
        </w:r>
        <w:r w:rsidR="006F4539" w:rsidRPr="006F4539" w:rsidDel="006B0DFD">
          <w:rPr>
            <w:rFonts w:ascii="Arial Narrow" w:hAnsi="Arial Narrow"/>
          </w:rPr>
          <w:delText>n los es</w:delText>
        </w:r>
        <w:r w:rsidDel="006B0DFD">
          <w:rPr>
            <w:rFonts w:ascii="Arial Narrow" w:hAnsi="Arial Narrow"/>
          </w:rPr>
          <w:delText>tánda</w:delText>
        </w:r>
        <w:r w:rsidR="006F4539" w:rsidRPr="006F4539" w:rsidDel="006B0DFD">
          <w:rPr>
            <w:rFonts w:ascii="Arial Narrow" w:hAnsi="Arial Narrow"/>
          </w:rPr>
          <w:delText>res y patrones</w:delText>
        </w:r>
        <w:r w:rsidDel="006B0DFD">
          <w:rPr>
            <w:rFonts w:ascii="Arial Narrow" w:hAnsi="Arial Narrow"/>
          </w:rPr>
          <w:delText xml:space="preserve"> de integración que se utilizarán para conversar con la</w:delText>
        </w:r>
        <w:r w:rsidR="006F4539" w:rsidRPr="006F4539" w:rsidDel="006B0DFD">
          <w:rPr>
            <w:rFonts w:ascii="Arial Narrow" w:hAnsi="Arial Narrow"/>
          </w:rPr>
          <w:delText xml:space="preserve"> omnicanalidad</w:delText>
        </w:r>
        <w:r w:rsidDel="006B0DFD">
          <w:rPr>
            <w:rFonts w:ascii="Arial Narrow" w:hAnsi="Arial Narrow"/>
          </w:rPr>
          <w:delText>,</w:delText>
        </w:r>
        <w:r w:rsidR="006F4539" w:rsidRPr="006F4539" w:rsidDel="006B0DFD">
          <w:rPr>
            <w:rFonts w:ascii="Arial Narrow" w:hAnsi="Arial Narrow"/>
          </w:rPr>
          <w:delText xml:space="preserve"> que estará conformada por los canales de asistidos y autoasistidos, además de hacerlo de igual forma con los legados de la organización, entendiéndose como legados las plataf</w:delText>
        </w:r>
        <w:r w:rsidR="003F4259" w:rsidDel="006B0DFD">
          <w:rPr>
            <w:rFonts w:ascii="Arial Narrow" w:hAnsi="Arial Narrow"/>
          </w:rPr>
          <w:delText>ormas empresariales, los aplica</w:delText>
        </w:r>
        <w:r w:rsidR="006F4539" w:rsidRPr="006F4539" w:rsidDel="006B0DFD">
          <w:rPr>
            <w:rFonts w:ascii="Arial Narrow" w:hAnsi="Arial Narrow"/>
          </w:rPr>
          <w:delText>tivos que convivirán con el nuevo core y las plataformas</w:delText>
        </w:r>
        <w:r w:rsidR="003F4259" w:rsidDel="006B0DFD">
          <w:rPr>
            <w:rFonts w:ascii="Arial Narrow" w:hAnsi="Arial Narrow"/>
          </w:rPr>
          <w:delText xml:space="preserve"> de base de datos que mantendrán las entidades de la operativa. </w:delText>
        </w:r>
      </w:del>
    </w:p>
    <w:p w14:paraId="177E5ADB" w14:textId="4D9D63B3" w:rsidR="006F4539" w:rsidDel="006B0DFD" w:rsidRDefault="003F4259" w:rsidP="006F4539">
      <w:pPr>
        <w:pStyle w:val="BodyText"/>
        <w:ind w:left="2880"/>
        <w:jc w:val="both"/>
        <w:rPr>
          <w:del w:id="891" w:author="Yair Benzaquen" w:date="2018-06-22T10:07:00Z"/>
          <w:rFonts w:ascii="Arial Narrow" w:hAnsi="Arial Narrow"/>
        </w:rPr>
      </w:pPr>
      <w:del w:id="892" w:author="Yair Benzaquen" w:date="2018-06-22T10:07:00Z">
        <w:r w:rsidDel="006B0DFD">
          <w:rPr>
            <w:rFonts w:ascii="Arial Narrow" w:hAnsi="Arial Narrow"/>
          </w:rPr>
          <w:delText>O</w:delText>
        </w:r>
        <w:r w:rsidR="006F4539" w:rsidRPr="006F4539" w:rsidDel="006B0DFD">
          <w:rPr>
            <w:rFonts w:ascii="Arial Narrow" w:hAnsi="Arial Narrow"/>
          </w:rPr>
          <w:delText>tro punto a considerar en la arquitectura conceptual es la definición de los lineamientos, pat</w:delText>
        </w:r>
        <w:r w:rsidDel="006B0DFD">
          <w:rPr>
            <w:rFonts w:ascii="Arial Narrow" w:hAnsi="Arial Narrow"/>
          </w:rPr>
          <w:delText>rones y estándares que se uttilizará</w:delText>
        </w:r>
        <w:r w:rsidR="006F4539" w:rsidRPr="006F4539" w:rsidDel="006B0DFD">
          <w:rPr>
            <w:rFonts w:ascii="Arial Narrow" w:hAnsi="Arial Narrow"/>
          </w:rPr>
          <w:delText>n para el manejo de l</w:delText>
        </w:r>
        <w:r w:rsidDel="006B0DFD">
          <w:rPr>
            <w:rFonts w:ascii="Arial Narrow" w:hAnsi="Arial Narrow"/>
          </w:rPr>
          <w:delText>as nubes publicas, privadas o hí</w:delText>
        </w:r>
        <w:r w:rsidR="006F4539" w:rsidRPr="006F4539" w:rsidDel="006B0DFD">
          <w:rPr>
            <w:rFonts w:ascii="Arial Narrow" w:hAnsi="Arial Narrow"/>
          </w:rPr>
          <w:delText>bridas</w:delText>
        </w:r>
        <w:r w:rsidDel="006B0DFD">
          <w:rPr>
            <w:rFonts w:ascii="Arial Narrow" w:hAnsi="Arial Narrow"/>
          </w:rPr>
          <w:delText>,</w:delText>
        </w:r>
        <w:r w:rsidR="006F4539" w:rsidRPr="006F4539" w:rsidDel="006B0DFD">
          <w:rPr>
            <w:rFonts w:ascii="Arial Narrow" w:hAnsi="Arial Narrow"/>
          </w:rPr>
          <w:delText xml:space="preserve"> dependiendo de las polí</w:delText>
        </w:r>
        <w:r w:rsidDel="006B0DFD">
          <w:rPr>
            <w:rFonts w:ascii="Arial Narrow" w:hAnsi="Arial Narrow"/>
          </w:rPr>
          <w:delText>ticas de seguridad que se manejan en ambas organizaciones.</w:delText>
        </w:r>
      </w:del>
    </w:p>
    <w:p w14:paraId="65704C63" w14:textId="5BE62307" w:rsidR="00B4098F" w:rsidRPr="006F4539" w:rsidDel="006B0DFD" w:rsidRDefault="00B4098F" w:rsidP="00B4098F">
      <w:pPr>
        <w:pStyle w:val="BodyText"/>
        <w:ind w:left="567"/>
        <w:jc w:val="both"/>
        <w:rPr>
          <w:del w:id="893" w:author="Yair Benzaquen" w:date="2018-06-22T10:07:00Z"/>
          <w:rFonts w:ascii="Arial Narrow" w:hAnsi="Arial Narrow"/>
        </w:rPr>
      </w:pPr>
      <w:del w:id="894" w:author="Yair Benzaquen" w:date="2018-06-22T10:07:00Z">
        <w:r w:rsidRPr="000F3743" w:rsidDel="006B0DFD">
          <w:rPr>
            <w:noProof/>
            <w:lang w:val="en-US" w:eastAsia="en-US"/>
          </w:rPr>
          <w:drawing>
            <wp:inline distT="0" distB="0" distL="0" distR="0" wp14:anchorId="06F703A7" wp14:editId="4D53CD19">
              <wp:extent cx="6631305" cy="318325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1305" cy="3183255"/>
                      </a:xfrm>
                      <a:prstGeom prst="rect">
                        <a:avLst/>
                      </a:prstGeom>
                    </pic:spPr>
                  </pic:pic>
                </a:graphicData>
              </a:graphic>
            </wp:inline>
          </w:drawing>
        </w:r>
      </w:del>
    </w:p>
    <w:p w14:paraId="0C6AD853" w14:textId="576526BF" w:rsidR="0091386F" w:rsidDel="006B0DFD" w:rsidRDefault="0091386F" w:rsidP="007675F8">
      <w:pPr>
        <w:pStyle w:val="EstiloTtulo3GoudyOldStyle20ptRojo"/>
        <w:rPr>
          <w:del w:id="895" w:author="Yair Benzaquen" w:date="2018-06-22T10:07:00Z"/>
        </w:rPr>
      </w:pPr>
    </w:p>
    <w:p w14:paraId="1C84DD43" w14:textId="5E8C5144" w:rsidR="001652B9" w:rsidDel="006B0DFD" w:rsidRDefault="001652B9" w:rsidP="007675F8">
      <w:pPr>
        <w:pStyle w:val="EstiloTtulo3GoudyOldStyle20ptRojo"/>
        <w:rPr>
          <w:del w:id="896" w:author="Yair Benzaquen" w:date="2018-06-22T10:07:00Z"/>
        </w:rPr>
      </w:pPr>
    </w:p>
    <w:p w14:paraId="3E50BD92" w14:textId="48167C6A" w:rsidR="007559EB" w:rsidRPr="007559EB" w:rsidDel="006B0DFD" w:rsidRDefault="007559EB" w:rsidP="002F43D2">
      <w:pPr>
        <w:pStyle w:val="BodyText"/>
        <w:ind w:left="2880"/>
        <w:jc w:val="both"/>
        <w:rPr>
          <w:del w:id="897" w:author="Yair Benzaquen" w:date="2018-06-22T10:07:00Z"/>
          <w:rFonts w:ascii="Arial Narrow" w:hAnsi="Arial Narrow"/>
          <w:b/>
        </w:rPr>
      </w:pPr>
      <w:del w:id="898" w:author="Yair Benzaquen" w:date="2018-06-22T10:07:00Z">
        <w:r w:rsidRPr="007559EB" w:rsidDel="006B0DFD">
          <w:rPr>
            <w:rFonts w:ascii="Arial Narrow" w:hAnsi="Arial Narrow"/>
            <w:b/>
          </w:rPr>
          <w:delText>Estrategia de Convivencia</w:delText>
        </w:r>
      </w:del>
    </w:p>
    <w:p w14:paraId="7E871DB1" w14:textId="07F99D68" w:rsidR="002F43D2" w:rsidDel="006B0DFD" w:rsidRDefault="002F43D2" w:rsidP="002F43D2">
      <w:pPr>
        <w:pStyle w:val="BodyText"/>
        <w:ind w:left="2880"/>
        <w:jc w:val="both"/>
        <w:rPr>
          <w:del w:id="899" w:author="Yair Benzaquen" w:date="2018-06-22T10:07:00Z"/>
          <w:rFonts w:ascii="Arial Narrow" w:hAnsi="Arial Narrow"/>
        </w:rPr>
      </w:pPr>
      <w:del w:id="900" w:author="Yair Benzaquen" w:date="2018-06-22T10:07:00Z">
        <w:r w:rsidRPr="00856930" w:rsidDel="006B0DFD">
          <w:rPr>
            <w:rFonts w:ascii="Arial Narrow" w:hAnsi="Arial Narrow"/>
          </w:rPr>
          <w:delText xml:space="preserve">De manera </w:delText>
        </w:r>
        <w:r w:rsidR="001652B9" w:rsidRPr="00856930" w:rsidDel="006B0DFD">
          <w:rPr>
            <w:rFonts w:ascii="Arial Narrow" w:hAnsi="Arial Narrow"/>
          </w:rPr>
          <w:delText>paralela</w:delText>
        </w:r>
        <w:r w:rsidRPr="00856930" w:rsidDel="006B0DFD">
          <w:rPr>
            <w:rFonts w:ascii="Arial Narrow" w:hAnsi="Arial Narrow"/>
          </w:rPr>
          <w:delText xml:space="preserve"> se elaborará la estrategia de migración y convivencia para la salida de producción del nuevo core, según nuestra experiencia</w:delText>
        </w:r>
        <w:r w:rsidR="003A022D" w:rsidRPr="00856930" w:rsidDel="006B0DFD">
          <w:rPr>
            <w:rFonts w:ascii="Arial Narrow" w:hAnsi="Arial Narrow"/>
          </w:rPr>
          <w:delText xml:space="preserve"> consideramos que l</w:delText>
        </w:r>
        <w:r w:rsidR="001652B9" w:rsidRPr="00856930" w:rsidDel="006B0DFD">
          <w:rPr>
            <w:rFonts w:ascii="Arial Narrow" w:hAnsi="Arial Narrow"/>
          </w:rPr>
          <w:delText>o</w:delText>
        </w:r>
        <w:r w:rsidR="003A022D" w:rsidRPr="00856930" w:rsidDel="006B0DFD">
          <w:rPr>
            <w:rFonts w:ascii="Arial Narrow" w:hAnsi="Arial Narrow"/>
          </w:rPr>
          <w:delText xml:space="preserve"> mejor es trabajar de manera incremental basándonos en el universo de clientes y/o productos de las AFP, a continuación, mostramos un ejemplo de una posible </w:delText>
        </w:r>
        <w:r w:rsidR="001652B9" w:rsidRPr="00856930" w:rsidDel="006B0DFD">
          <w:rPr>
            <w:rFonts w:ascii="Arial Narrow" w:hAnsi="Arial Narrow"/>
          </w:rPr>
          <w:delText>estrategia de migración y convivencia</w:delText>
        </w:r>
      </w:del>
    </w:p>
    <w:p w14:paraId="7211ADDC" w14:textId="0E184DFD" w:rsidR="003A022D" w:rsidDel="006B0DFD" w:rsidRDefault="003A022D" w:rsidP="002F43D2">
      <w:pPr>
        <w:pStyle w:val="BodyText"/>
        <w:ind w:left="2880"/>
        <w:jc w:val="both"/>
        <w:rPr>
          <w:del w:id="901" w:author="Yair Benzaquen" w:date="2018-06-22T10:07:00Z"/>
          <w:rFonts w:ascii="Arial Narrow" w:hAnsi="Arial Narrow"/>
        </w:rPr>
      </w:pPr>
    </w:p>
    <w:p w14:paraId="5E55D863" w14:textId="773848EC" w:rsidR="003A022D" w:rsidRPr="006F4539" w:rsidDel="006B0DFD" w:rsidRDefault="003A022D" w:rsidP="001652B9">
      <w:pPr>
        <w:pStyle w:val="BodyText"/>
        <w:ind w:left="709"/>
        <w:jc w:val="both"/>
        <w:rPr>
          <w:del w:id="902" w:author="Yair Benzaquen" w:date="2018-06-22T10:07:00Z"/>
          <w:rFonts w:ascii="Arial Narrow" w:hAnsi="Arial Narrow"/>
        </w:rPr>
      </w:pPr>
      <w:del w:id="903" w:author="Yair Benzaquen" w:date="2018-06-22T10:07:00Z">
        <w:r w:rsidDel="006B0DFD">
          <w:rPr>
            <w:rFonts w:ascii="Arial Narrow" w:hAnsi="Arial Narrow"/>
            <w:noProof/>
            <w:lang w:val="en-US" w:eastAsia="en-US"/>
            <w:rPrChange w:id="904" w:author="Unknown">
              <w:rPr>
                <w:noProof/>
                <w:lang w:val="en-US" w:eastAsia="en-US"/>
              </w:rPr>
            </w:rPrChange>
          </w:rPr>
          <w:drawing>
            <wp:inline distT="0" distB="0" distL="0" distR="0" wp14:anchorId="3A874286" wp14:editId="02985F3E">
              <wp:extent cx="5486400" cy="3200400"/>
              <wp:effectExtent l="0" t="0" r="0" b="2540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del>
    </w:p>
    <w:p w14:paraId="4FBC1BE6" w14:textId="03201A69" w:rsidR="002F43D2" w:rsidRPr="002F43D2" w:rsidDel="006B0DFD" w:rsidRDefault="002F43D2" w:rsidP="007675F8">
      <w:pPr>
        <w:pStyle w:val="EstiloTtulo3GoudyOldStyle20ptRojo"/>
        <w:rPr>
          <w:del w:id="905" w:author="Yair Benzaquen" w:date="2018-06-22T10:07:00Z"/>
          <w:lang w:val="es-PE"/>
        </w:rPr>
      </w:pPr>
    </w:p>
    <w:p w14:paraId="521D6BBA" w14:textId="01A1DCD4" w:rsidR="001652B9" w:rsidDel="006B0DFD" w:rsidRDefault="001652B9" w:rsidP="007675F8">
      <w:pPr>
        <w:pStyle w:val="EstiloTtulo3GoudyOldStyle20ptRojo"/>
        <w:rPr>
          <w:del w:id="906" w:author="Yair Benzaquen" w:date="2018-06-22T10:07:00Z"/>
        </w:rPr>
      </w:pPr>
    </w:p>
    <w:p w14:paraId="0B82391E" w14:textId="39A16AB7" w:rsidR="00B335B5" w:rsidRPr="00856930" w:rsidDel="006B0DFD" w:rsidRDefault="00B335B5" w:rsidP="00B335B5">
      <w:pPr>
        <w:pStyle w:val="BodyText"/>
        <w:ind w:left="2880"/>
        <w:jc w:val="both"/>
        <w:rPr>
          <w:del w:id="907" w:author="Yair Benzaquen" w:date="2018-06-22T10:07:00Z"/>
          <w:rFonts w:ascii="Arial Narrow" w:hAnsi="Arial Narrow"/>
          <w:b/>
          <w:lang w:val="es-ES"/>
        </w:rPr>
      </w:pPr>
      <w:del w:id="908" w:author="Yair Benzaquen" w:date="2018-06-22T10:07:00Z">
        <w:r w:rsidRPr="00856930" w:rsidDel="006B0DFD">
          <w:rPr>
            <w:rFonts w:ascii="Arial Narrow" w:hAnsi="Arial Narrow"/>
            <w:b/>
            <w:lang w:val="es-ES"/>
          </w:rPr>
          <w:delText>FASE 1: Ejecución del Piloto de Certificación de la Solución</w:delText>
        </w:r>
      </w:del>
    </w:p>
    <w:p w14:paraId="620FAB93" w14:textId="70F8D6EA" w:rsidR="00B335B5" w:rsidRPr="00856930" w:rsidDel="006B0DFD" w:rsidRDefault="00B335B5" w:rsidP="00B335B5">
      <w:pPr>
        <w:pStyle w:val="BodyText"/>
        <w:ind w:left="2880"/>
        <w:jc w:val="both"/>
        <w:rPr>
          <w:del w:id="909" w:author="Yair Benzaquen" w:date="2018-06-22T10:07:00Z"/>
          <w:rFonts w:ascii="Arial Narrow" w:hAnsi="Arial Narrow"/>
          <w:lang w:val="es-ES"/>
        </w:rPr>
      </w:pPr>
      <w:del w:id="910" w:author="Yair Benzaquen" w:date="2018-06-22T10:07:00Z">
        <w:r w:rsidRPr="00856930" w:rsidDel="006B0DFD">
          <w:rPr>
            <w:rFonts w:ascii="Arial Narrow" w:hAnsi="Arial Narrow"/>
            <w:lang w:val="es-ES"/>
          </w:rPr>
          <w:delText>En esta fase se reali</w:delText>
        </w:r>
        <w:r w:rsidR="00856930" w:rsidRPr="00856930" w:rsidDel="006B0DFD">
          <w:rPr>
            <w:rFonts w:ascii="Arial Narrow" w:hAnsi="Arial Narrow"/>
            <w:lang w:val="es-ES"/>
          </w:rPr>
          <w:delText>zará una prueba integral del proceso end to end. Se definirá una muestra representativa de Clientes a Migrar y Clientes Nuevos. Se ejecutará el proceso completo analizando resultados y comparándolos contra los actuales sistemas. En función de los resultados se realizarán los ajustes necesarios.</w:delText>
        </w:r>
      </w:del>
    </w:p>
    <w:p w14:paraId="3EB9C81E" w14:textId="1559BD9B" w:rsidR="00856930" w:rsidRPr="00856930" w:rsidDel="006B0DFD" w:rsidRDefault="00856930" w:rsidP="00B335B5">
      <w:pPr>
        <w:pStyle w:val="BodyText"/>
        <w:ind w:left="2880"/>
        <w:jc w:val="both"/>
        <w:rPr>
          <w:del w:id="911" w:author="Yair Benzaquen" w:date="2018-06-22T10:07:00Z"/>
          <w:rFonts w:ascii="Arial Narrow" w:hAnsi="Arial Narrow"/>
          <w:lang w:val="es-ES"/>
        </w:rPr>
      </w:pPr>
    </w:p>
    <w:p w14:paraId="61D43EA7" w14:textId="2ECB9AAF" w:rsidR="00856930" w:rsidRPr="00856930" w:rsidDel="006B0DFD" w:rsidRDefault="00856930" w:rsidP="00856930">
      <w:pPr>
        <w:pStyle w:val="BodyText"/>
        <w:ind w:left="2880"/>
        <w:jc w:val="both"/>
        <w:rPr>
          <w:del w:id="912" w:author="Yair Benzaquen" w:date="2018-06-22T10:07:00Z"/>
          <w:rFonts w:ascii="Arial Narrow" w:hAnsi="Arial Narrow"/>
          <w:b/>
          <w:lang w:val="es-ES"/>
        </w:rPr>
      </w:pPr>
      <w:del w:id="913" w:author="Yair Benzaquen" w:date="2018-06-22T10:07:00Z">
        <w:r w:rsidRPr="00856930" w:rsidDel="006B0DFD">
          <w:rPr>
            <w:rFonts w:ascii="Arial Narrow" w:hAnsi="Arial Narrow"/>
            <w:b/>
            <w:lang w:val="es-ES"/>
          </w:rPr>
          <w:delText>FASE 2: Incorporar Clientes Nuevos</w:delText>
        </w:r>
      </w:del>
    </w:p>
    <w:p w14:paraId="26746982" w14:textId="2ADC19E8" w:rsidR="00856930" w:rsidRPr="00856930" w:rsidDel="006B0DFD" w:rsidRDefault="00856930" w:rsidP="00856930">
      <w:pPr>
        <w:pStyle w:val="BodyText"/>
        <w:ind w:left="2880"/>
        <w:jc w:val="both"/>
        <w:rPr>
          <w:del w:id="914" w:author="Yair Benzaquen" w:date="2018-06-22T10:07:00Z"/>
          <w:rFonts w:ascii="Arial Narrow" w:hAnsi="Arial Narrow"/>
          <w:lang w:val="es-ES"/>
        </w:rPr>
      </w:pPr>
      <w:del w:id="915" w:author="Yair Benzaquen" w:date="2018-06-22T10:07:00Z">
        <w:r w:rsidRPr="00856930" w:rsidDel="006B0DFD">
          <w:rPr>
            <w:rFonts w:ascii="Arial Narrow" w:hAnsi="Arial Narrow"/>
            <w:lang w:val="es-ES"/>
          </w:rPr>
          <w:delText>Planteamos a partir de</w:delText>
        </w:r>
        <w:r w:rsidDel="006B0DFD">
          <w:rPr>
            <w:rFonts w:ascii="Arial Narrow" w:hAnsi="Arial Narrow"/>
            <w:lang w:val="es-ES"/>
          </w:rPr>
          <w:delText xml:space="preserve"> </w:delText>
        </w:r>
        <w:r w:rsidRPr="00856930" w:rsidDel="006B0DFD">
          <w:rPr>
            <w:rFonts w:ascii="Arial Narrow" w:hAnsi="Arial Narrow"/>
            <w:lang w:val="es-ES"/>
          </w:rPr>
          <w:delText>l</w:delText>
        </w:r>
        <w:r w:rsidDel="006B0DFD">
          <w:rPr>
            <w:rFonts w:ascii="Arial Narrow" w:hAnsi="Arial Narrow"/>
            <w:lang w:val="es-ES"/>
          </w:rPr>
          <w:delText>a fecha del</w:delText>
        </w:r>
        <w:r w:rsidRPr="00856930" w:rsidDel="006B0DFD">
          <w:rPr>
            <w:rFonts w:ascii="Arial Narrow" w:hAnsi="Arial Narrow"/>
            <w:lang w:val="es-ES"/>
          </w:rPr>
          <w:delText xml:space="preserve"> Cut Over operar los sistemas con los nuevos clientes que se incorporen a las AFPs. </w:delText>
        </w:r>
      </w:del>
    </w:p>
    <w:p w14:paraId="3A91B912" w14:textId="58DAB2F8" w:rsidR="00856930" w:rsidRPr="00856930" w:rsidDel="006B0DFD" w:rsidRDefault="00856930" w:rsidP="00856930">
      <w:pPr>
        <w:pStyle w:val="BodyText"/>
        <w:ind w:left="2880"/>
        <w:jc w:val="both"/>
        <w:rPr>
          <w:del w:id="916" w:author="Yair Benzaquen" w:date="2018-06-22T10:07:00Z"/>
          <w:rFonts w:ascii="Arial Narrow" w:hAnsi="Arial Narrow"/>
          <w:lang w:val="es-ES"/>
        </w:rPr>
      </w:pPr>
    </w:p>
    <w:p w14:paraId="0724B634" w14:textId="5910BE31" w:rsidR="00856930" w:rsidRPr="00856930" w:rsidDel="006B0DFD" w:rsidRDefault="00856930" w:rsidP="00856930">
      <w:pPr>
        <w:pStyle w:val="BodyText"/>
        <w:ind w:left="2880"/>
        <w:jc w:val="both"/>
        <w:rPr>
          <w:del w:id="917" w:author="Yair Benzaquen" w:date="2018-06-22T10:07:00Z"/>
          <w:rFonts w:ascii="Arial Narrow" w:hAnsi="Arial Narrow"/>
          <w:b/>
          <w:lang w:val="es-ES"/>
        </w:rPr>
      </w:pPr>
      <w:del w:id="918" w:author="Yair Benzaquen" w:date="2018-06-22T10:07:00Z">
        <w:r w:rsidRPr="00856930" w:rsidDel="006B0DFD">
          <w:rPr>
            <w:rFonts w:ascii="Arial Narrow" w:hAnsi="Arial Narrow"/>
            <w:b/>
            <w:lang w:val="es-ES"/>
          </w:rPr>
          <w:delText>FASE 3: Migración de Clientes/Productos vía despliegue incremental</w:delText>
        </w:r>
      </w:del>
    </w:p>
    <w:p w14:paraId="266E9ED7" w14:textId="2ED9473F" w:rsidR="00856930" w:rsidRPr="00856930" w:rsidDel="006B0DFD" w:rsidRDefault="00856930" w:rsidP="00856930">
      <w:pPr>
        <w:pStyle w:val="BodyText"/>
        <w:ind w:left="2880"/>
        <w:jc w:val="both"/>
        <w:rPr>
          <w:del w:id="919" w:author="Yair Benzaquen" w:date="2018-06-22T10:07:00Z"/>
          <w:rFonts w:ascii="Arial Narrow" w:hAnsi="Arial Narrow"/>
          <w:lang w:val="es-ES"/>
        </w:rPr>
      </w:pPr>
      <w:del w:id="920" w:author="Yair Benzaquen" w:date="2018-06-22T10:07:00Z">
        <w:r w:rsidDel="006B0DFD">
          <w:rPr>
            <w:rFonts w:ascii="Arial Narrow" w:hAnsi="Arial Narrow"/>
            <w:lang w:val="es-ES"/>
          </w:rPr>
          <w:delText xml:space="preserve">Para definir la cantidad de incrementos realizaremos </w:delText>
        </w:r>
        <w:r w:rsidR="00391769" w:rsidDel="006B0DFD">
          <w:rPr>
            <w:rFonts w:ascii="Arial Narrow" w:hAnsi="Arial Narrow"/>
            <w:lang w:val="es-ES"/>
          </w:rPr>
          <w:delText>un análisis de la información de cada AFP (c</w:delText>
        </w:r>
        <w:r w:rsidR="00FB43D8" w:rsidDel="006B0DFD">
          <w:rPr>
            <w:rFonts w:ascii="Arial Narrow" w:hAnsi="Arial Narrow"/>
            <w:lang w:val="es-ES"/>
          </w:rPr>
          <w:delText>liente</w:delText>
        </w:r>
        <w:r w:rsidR="00391769" w:rsidDel="006B0DFD">
          <w:rPr>
            <w:rFonts w:ascii="Arial Narrow" w:hAnsi="Arial Narrow"/>
            <w:lang w:val="es-ES"/>
          </w:rPr>
          <w:delText>, tipo cliente, edad, proceso, p</w:delText>
        </w:r>
        <w:r w:rsidR="00FB43D8" w:rsidDel="006B0DFD">
          <w:rPr>
            <w:rFonts w:ascii="Arial Narrow" w:hAnsi="Arial Narrow"/>
            <w:lang w:val="es-ES"/>
          </w:rPr>
          <w:delText>roducto</w:delText>
        </w:r>
        <w:r w:rsidR="00391769" w:rsidDel="006B0DFD">
          <w:rPr>
            <w:rFonts w:ascii="Arial Narrow" w:hAnsi="Arial Narrow"/>
            <w:lang w:val="es-ES"/>
          </w:rPr>
          <w:delText xml:space="preserve">, etc) que nos permita identificar la cantidad de Olas incrementales para la migración de los datos. </w:delText>
        </w:r>
      </w:del>
    </w:p>
    <w:p w14:paraId="0375B3F8" w14:textId="608F181F" w:rsidR="00856930" w:rsidDel="006B0DFD" w:rsidRDefault="00856930" w:rsidP="00856930">
      <w:pPr>
        <w:pStyle w:val="BodyText"/>
        <w:ind w:left="2880"/>
        <w:jc w:val="both"/>
        <w:rPr>
          <w:del w:id="921" w:author="Yair Benzaquen" w:date="2018-06-22T10:07:00Z"/>
          <w:rFonts w:ascii="Arial Narrow" w:hAnsi="Arial Narrow"/>
          <w:highlight w:val="yellow"/>
          <w:lang w:val="es-ES"/>
        </w:rPr>
      </w:pPr>
    </w:p>
    <w:p w14:paraId="253716E2" w14:textId="6C9D4E1A" w:rsidR="00856930" w:rsidRPr="00B335B5" w:rsidDel="006B0DFD" w:rsidRDefault="00856930" w:rsidP="00B335B5">
      <w:pPr>
        <w:pStyle w:val="BodyText"/>
        <w:ind w:left="2880"/>
        <w:jc w:val="both"/>
        <w:rPr>
          <w:del w:id="922" w:author="Yair Benzaquen" w:date="2018-06-22T10:07:00Z"/>
          <w:rFonts w:ascii="Arial Narrow" w:hAnsi="Arial Narrow"/>
          <w:highlight w:val="yellow"/>
          <w:lang w:val="es-ES"/>
        </w:rPr>
      </w:pPr>
    </w:p>
    <w:p w14:paraId="09AC8EDF" w14:textId="77777777" w:rsidR="001652B9" w:rsidRDefault="001652B9" w:rsidP="007675F8">
      <w:pPr>
        <w:pStyle w:val="EstiloTtulo3GoudyOldStyle20ptRojo"/>
      </w:pPr>
    </w:p>
    <w:p w14:paraId="79A000AB" w14:textId="77777777" w:rsidR="00ED01A8" w:rsidRPr="00CD61F3" w:rsidRDefault="00ED01A8" w:rsidP="00D27E8D">
      <w:pPr>
        <w:jc w:val="both"/>
        <w:rPr>
          <w:rFonts w:ascii="Arial Narrow" w:hAnsi="Arial Narrow"/>
        </w:rPr>
      </w:pPr>
    </w:p>
    <w:p w14:paraId="0A46A426" w14:textId="5918E9E9" w:rsidR="0017075C" w:rsidRPr="00625B57" w:rsidRDefault="001A1797" w:rsidP="0017075C">
      <w:pPr>
        <w:pStyle w:val="Heading1"/>
      </w:pPr>
      <w:bookmarkStart w:id="923" w:name="_Toc518330278"/>
      <w:r>
        <w:lastRenderedPageBreak/>
        <w:t xml:space="preserve">Entregable </w:t>
      </w:r>
      <w:ins w:id="924" w:author="Yair Benzaquen" w:date="2018-06-22T12:04:00Z">
        <w:r w:rsidR="008D166C">
          <w:t>5</w:t>
        </w:r>
      </w:ins>
      <w:del w:id="925" w:author="Yair Benzaquen" w:date="2018-06-22T12:04:00Z">
        <w:r w:rsidDel="008D166C">
          <w:delText>4</w:delText>
        </w:r>
      </w:del>
      <w:r>
        <w:t xml:space="preserve">: </w:t>
      </w:r>
      <w:r w:rsidR="007A48F5">
        <w:t>EstandaresTecnológicos</w:t>
      </w:r>
      <w:bookmarkEnd w:id="923"/>
    </w:p>
    <w:p w14:paraId="5313FB61" w14:textId="77777777" w:rsidR="0017075C" w:rsidRPr="00CD61F3" w:rsidRDefault="0017075C" w:rsidP="0017075C">
      <w:pPr>
        <w:pStyle w:val="HeadingBar"/>
        <w:numPr>
          <w:ilvl w:val="12"/>
          <w:numId w:val="0"/>
        </w:numPr>
        <w:rPr>
          <w:rFonts w:ascii="Arial Narrow" w:hAnsi="Arial Narrow"/>
          <w:color w:val="auto"/>
        </w:rPr>
      </w:pPr>
    </w:p>
    <w:p w14:paraId="409F8D35" w14:textId="77777777" w:rsidR="0017075C" w:rsidRDefault="009A6F96" w:rsidP="0017075C">
      <w:pPr>
        <w:pStyle w:val="Heading3"/>
        <w:numPr>
          <w:ilvl w:val="12"/>
          <w:numId w:val="0"/>
        </w:numPr>
        <w:rPr>
          <w:rFonts w:ascii="Arial Narrow" w:hAnsi="Arial Narrow"/>
          <w:sz w:val="40"/>
          <w:szCs w:val="40"/>
        </w:rPr>
      </w:pPr>
      <w:bookmarkStart w:id="926" w:name="_Toc518330279"/>
      <w:r>
        <w:rPr>
          <w:rFonts w:ascii="Arial Narrow" w:hAnsi="Arial Narrow"/>
          <w:sz w:val="40"/>
          <w:szCs w:val="40"/>
        </w:rPr>
        <w:t>Principios de Desarrollo de Software</w:t>
      </w:r>
      <w:bookmarkEnd w:id="926"/>
    </w:p>
    <w:p w14:paraId="43021FAF" w14:textId="7B6C26B1" w:rsidR="009A6F96" w:rsidRPr="009A6F96" w:rsidRDefault="009A6F96" w:rsidP="000F0C96">
      <w:pPr>
        <w:pStyle w:val="BodyText"/>
        <w:ind w:left="2880"/>
        <w:jc w:val="both"/>
        <w:rPr>
          <w:rFonts w:ascii="Arial Narrow" w:hAnsi="Arial Narrow"/>
          <w:lang w:val="es-ES"/>
        </w:rPr>
      </w:pPr>
      <w:bookmarkStart w:id="927" w:name="_Hlk514992930"/>
      <w:r w:rsidRPr="009A6F96">
        <w:rPr>
          <w:rFonts w:ascii="Arial Narrow" w:hAnsi="Arial Narrow"/>
          <w:lang w:val="es-ES"/>
        </w:rPr>
        <w:t xml:space="preserve">El documento marco de arquitectura </w:t>
      </w:r>
      <w:r w:rsidR="007675F8">
        <w:rPr>
          <w:rFonts w:ascii="Arial Narrow" w:hAnsi="Arial Narrow"/>
          <w:lang w:val="es-ES"/>
        </w:rPr>
        <w:t>contendrá la forma de có</w:t>
      </w:r>
      <w:r w:rsidRPr="009A6F96">
        <w:rPr>
          <w:rFonts w:ascii="Arial Narrow" w:hAnsi="Arial Narrow"/>
          <w:lang w:val="es-ES"/>
        </w:rPr>
        <w:t>mo utilizar los principios de diseño orientado a objetos, sus características y los patrones de</w:t>
      </w:r>
      <w:r w:rsidR="007675F8">
        <w:rPr>
          <w:rFonts w:ascii="Arial Narrow" w:hAnsi="Arial Narrow"/>
          <w:lang w:val="es-ES"/>
        </w:rPr>
        <w:t xml:space="preserve"> diseño en detalle para cada uno</w:t>
      </w:r>
      <w:r w:rsidRPr="009A6F96">
        <w:rPr>
          <w:rFonts w:ascii="Arial Narrow" w:hAnsi="Arial Narrow"/>
          <w:lang w:val="es-ES"/>
        </w:rPr>
        <w:t xml:space="preserve"> de los desarrollo</w:t>
      </w:r>
      <w:r w:rsidR="007675F8">
        <w:rPr>
          <w:rFonts w:ascii="Arial Narrow" w:hAnsi="Arial Narrow"/>
          <w:lang w:val="es-ES"/>
        </w:rPr>
        <w:t>s</w:t>
      </w:r>
      <w:r w:rsidRPr="009A6F96">
        <w:rPr>
          <w:rFonts w:ascii="Arial Narrow" w:hAnsi="Arial Narrow"/>
          <w:lang w:val="es-ES"/>
        </w:rPr>
        <w:t xml:space="preserve"> en</w:t>
      </w:r>
      <w:r w:rsidR="007675F8">
        <w:rPr>
          <w:rFonts w:ascii="Arial Narrow" w:hAnsi="Arial Narrow"/>
          <w:lang w:val="es-ES"/>
        </w:rPr>
        <w:t xml:space="preserve"> cada capa. C</w:t>
      </w:r>
      <w:r w:rsidRPr="009A6F96">
        <w:rPr>
          <w:rFonts w:ascii="Arial Narrow" w:hAnsi="Arial Narrow"/>
          <w:lang w:val="es-ES"/>
        </w:rPr>
        <w:t>ada</w:t>
      </w:r>
      <w:r w:rsidR="007675F8">
        <w:rPr>
          <w:rFonts w:ascii="Arial Narrow" w:hAnsi="Arial Narrow"/>
          <w:lang w:val="es-ES"/>
        </w:rPr>
        <w:t xml:space="preserve"> una de ellas</w:t>
      </w:r>
      <w:r w:rsidRPr="009A6F96">
        <w:rPr>
          <w:rFonts w:ascii="Arial Narrow" w:hAnsi="Arial Narrow"/>
          <w:lang w:val="es-ES"/>
        </w:rPr>
        <w:t xml:space="preserve"> </w:t>
      </w:r>
      <w:r w:rsidR="007675F8">
        <w:rPr>
          <w:rFonts w:ascii="Arial Narrow" w:hAnsi="Arial Narrow"/>
          <w:lang w:val="es-ES"/>
        </w:rPr>
        <w:t>cubrirá</w:t>
      </w:r>
      <w:r w:rsidRPr="009A6F96">
        <w:rPr>
          <w:rFonts w:ascii="Arial Narrow" w:hAnsi="Arial Narrow"/>
          <w:lang w:val="es-ES"/>
        </w:rPr>
        <w:t xml:space="preserve"> su necesidad, consideraciones de diseño y mejores prácticas para lo</w:t>
      </w:r>
      <w:r w:rsidR="007675F8">
        <w:rPr>
          <w:rFonts w:ascii="Arial Narrow" w:hAnsi="Arial Narrow"/>
          <w:lang w:val="es-ES"/>
        </w:rPr>
        <w:t>s arquitectos y desarrolladores</w:t>
      </w:r>
      <w:bookmarkEnd w:id="927"/>
      <w:r w:rsidR="007675F8">
        <w:rPr>
          <w:rFonts w:ascii="Arial Narrow" w:hAnsi="Arial Narrow"/>
          <w:lang w:val="es-ES"/>
        </w:rPr>
        <w:t>.</w:t>
      </w:r>
    </w:p>
    <w:p w14:paraId="438658D0" w14:textId="6D7A507B" w:rsidR="009A6F96" w:rsidRPr="009A6F96" w:rsidRDefault="000F0C96" w:rsidP="009A6F96">
      <w:pPr>
        <w:pStyle w:val="BodyText"/>
        <w:ind w:left="2880"/>
        <w:jc w:val="both"/>
        <w:rPr>
          <w:rFonts w:ascii="Arial Narrow" w:hAnsi="Arial Narrow"/>
          <w:lang w:val="es-ES"/>
        </w:rPr>
      </w:pPr>
      <w:r>
        <w:rPr>
          <w:rFonts w:ascii="Arial Narrow" w:hAnsi="Arial Narrow"/>
          <w:lang w:val="es-ES"/>
        </w:rPr>
        <w:t>Bajo este marco se utilizará</w:t>
      </w:r>
      <w:r w:rsidR="009A6F96" w:rsidRPr="009A6F96">
        <w:rPr>
          <w:rFonts w:ascii="Arial Narrow" w:hAnsi="Arial Narrow"/>
          <w:lang w:val="es-ES"/>
        </w:rPr>
        <w:t xml:space="preserve"> la buena práctica que se </w:t>
      </w:r>
      <w:r>
        <w:rPr>
          <w:rFonts w:ascii="Arial Narrow" w:hAnsi="Arial Narrow"/>
          <w:lang w:val="es-ES"/>
        </w:rPr>
        <w:t xml:space="preserve">conoce como acrónimo "SOLID" la </w:t>
      </w:r>
      <w:r w:rsidR="009A6F96" w:rsidRPr="009A6F96">
        <w:rPr>
          <w:rFonts w:ascii="Arial Narrow" w:hAnsi="Arial Narrow"/>
          <w:lang w:val="es-ES"/>
        </w:rPr>
        <w:t xml:space="preserve">cual agrupa un conjunto de principios como se </w:t>
      </w:r>
      <w:r>
        <w:rPr>
          <w:rFonts w:ascii="Arial Narrow" w:hAnsi="Arial Narrow"/>
          <w:lang w:val="es-ES"/>
        </w:rPr>
        <w:t xml:space="preserve">muestra en el siguiente </w:t>
      </w:r>
      <w:r w:rsidR="00BB0E2B">
        <w:rPr>
          <w:rFonts w:ascii="Arial Narrow" w:hAnsi="Arial Narrow"/>
          <w:lang w:val="es-ES"/>
        </w:rPr>
        <w:t>gráfico</w:t>
      </w:r>
      <w:r>
        <w:rPr>
          <w:rFonts w:ascii="Arial Narrow" w:hAnsi="Arial Narrow"/>
          <w:lang w:val="es-ES"/>
        </w:rPr>
        <w:t>:</w:t>
      </w:r>
    </w:p>
    <w:p w14:paraId="1409EE0B" w14:textId="709F3F2A" w:rsidR="009A6F96" w:rsidRPr="009A6F96" w:rsidRDefault="005E1C4A" w:rsidP="005E1C4A">
      <w:pPr>
        <w:pStyle w:val="BodyText"/>
        <w:ind w:left="567"/>
        <w:jc w:val="both"/>
      </w:pPr>
      <w:r w:rsidRPr="005E1C4A">
        <w:rPr>
          <w:noProof/>
          <w:lang w:val="en-US" w:eastAsia="en-US"/>
        </w:rPr>
        <w:drawing>
          <wp:inline distT="0" distB="0" distL="0" distR="0" wp14:anchorId="28471A4E" wp14:editId="4F79092E">
            <wp:extent cx="6631305" cy="3946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1305" cy="3946525"/>
                    </a:xfrm>
                    <a:prstGeom prst="rect">
                      <a:avLst/>
                    </a:prstGeom>
                  </pic:spPr>
                </pic:pic>
              </a:graphicData>
            </a:graphic>
          </wp:inline>
        </w:drawing>
      </w:r>
    </w:p>
    <w:p w14:paraId="5BFDE49A" w14:textId="7C65D69D" w:rsidR="0017075C" w:rsidRDefault="009A6F96" w:rsidP="005A5ADD">
      <w:pPr>
        <w:pStyle w:val="BodyText"/>
        <w:ind w:left="2880"/>
        <w:jc w:val="both"/>
        <w:rPr>
          <w:rFonts w:ascii="Arial Narrow" w:hAnsi="Arial Narrow"/>
          <w:lang w:val="es-ES"/>
        </w:rPr>
      </w:pPr>
      <w:r w:rsidRPr="009A6F96">
        <w:rPr>
          <w:rFonts w:ascii="Arial Narrow" w:hAnsi="Arial Narrow"/>
          <w:lang w:val="es-ES"/>
        </w:rPr>
        <w:t xml:space="preserve">La finalidad de usar estos principios es lograr obtener un código limpio, </w:t>
      </w:r>
      <w:r w:rsidR="000F0C96" w:rsidRPr="009A6F96">
        <w:rPr>
          <w:rFonts w:ascii="Arial Narrow" w:hAnsi="Arial Narrow"/>
          <w:lang w:val="es-ES"/>
        </w:rPr>
        <w:t>re factorizado</w:t>
      </w:r>
      <w:r w:rsidRPr="009A6F96">
        <w:rPr>
          <w:rFonts w:ascii="Arial Narrow" w:hAnsi="Arial Narrow"/>
          <w:lang w:val="es-ES"/>
        </w:rPr>
        <w:t xml:space="preserve"> y bien probado</w:t>
      </w:r>
      <w:r w:rsidR="000F0C96">
        <w:rPr>
          <w:rFonts w:ascii="Arial Narrow" w:hAnsi="Arial Narrow"/>
          <w:lang w:val="es-ES"/>
        </w:rPr>
        <w:t>,</w:t>
      </w:r>
      <w:r w:rsidRPr="009A6F96">
        <w:rPr>
          <w:rFonts w:ascii="Arial Narrow" w:hAnsi="Arial Narrow"/>
          <w:lang w:val="es-ES"/>
        </w:rPr>
        <w:t xml:space="preserve"> utilizando la buena práctica del Test-Driven Development </w:t>
      </w:r>
      <w:r w:rsidR="000F0C96">
        <w:rPr>
          <w:rFonts w:ascii="Arial Narrow" w:hAnsi="Arial Narrow"/>
          <w:lang w:val="es-ES"/>
        </w:rPr>
        <w:t>(</w:t>
      </w:r>
      <w:r w:rsidRPr="009A6F96">
        <w:rPr>
          <w:rFonts w:ascii="Arial Narrow" w:hAnsi="Arial Narrow"/>
          <w:lang w:val="es-ES"/>
        </w:rPr>
        <w:t>construir l</w:t>
      </w:r>
      <w:bookmarkStart w:id="928" w:name="_Toc501521972"/>
      <w:bookmarkStart w:id="929" w:name="_Toc505952935"/>
      <w:bookmarkStart w:id="930" w:name="_Toc13363992"/>
      <w:bookmarkStart w:id="931" w:name="_Toc20318634"/>
      <w:bookmarkStart w:id="932" w:name="_Toc151863735"/>
      <w:r w:rsidR="000F0C96">
        <w:rPr>
          <w:rFonts w:ascii="Arial Narrow" w:hAnsi="Arial Narrow"/>
          <w:lang w:val="es-ES"/>
        </w:rPr>
        <w:t>as pruebas antes de desarrollar)</w:t>
      </w:r>
    </w:p>
    <w:p w14:paraId="3637C229" w14:textId="77777777" w:rsidR="005A5ADD" w:rsidRPr="005A5ADD" w:rsidRDefault="005A5ADD" w:rsidP="005A5ADD">
      <w:pPr>
        <w:pStyle w:val="BodyText"/>
        <w:ind w:left="2880"/>
        <w:jc w:val="both"/>
        <w:rPr>
          <w:rFonts w:ascii="Arial Narrow" w:hAnsi="Arial Narrow"/>
          <w:lang w:val="es-ES"/>
        </w:rPr>
      </w:pPr>
    </w:p>
    <w:p w14:paraId="14206D0C" w14:textId="77777777" w:rsidR="005A5ADD" w:rsidRPr="00CD61F3" w:rsidRDefault="005A5ADD" w:rsidP="005A5ADD">
      <w:pPr>
        <w:pStyle w:val="HeadingBar"/>
        <w:numPr>
          <w:ilvl w:val="12"/>
          <w:numId w:val="0"/>
        </w:numPr>
        <w:rPr>
          <w:rFonts w:ascii="Arial Narrow" w:hAnsi="Arial Narrow"/>
          <w:color w:val="auto"/>
        </w:rPr>
      </w:pPr>
    </w:p>
    <w:p w14:paraId="3B042A25" w14:textId="77777777" w:rsidR="005A5ADD" w:rsidRDefault="005A5ADD" w:rsidP="005A5ADD">
      <w:pPr>
        <w:pStyle w:val="Heading3"/>
        <w:numPr>
          <w:ilvl w:val="12"/>
          <w:numId w:val="0"/>
        </w:numPr>
        <w:rPr>
          <w:rFonts w:ascii="Arial Narrow" w:hAnsi="Arial Narrow"/>
          <w:sz w:val="40"/>
          <w:szCs w:val="40"/>
        </w:rPr>
      </w:pPr>
      <w:bookmarkStart w:id="933" w:name="_Toc518330280"/>
      <w:r>
        <w:rPr>
          <w:rFonts w:ascii="Arial Narrow" w:hAnsi="Arial Narrow"/>
          <w:sz w:val="40"/>
          <w:szCs w:val="40"/>
        </w:rPr>
        <w:t>Patrones de Arquitectura Front-End</w:t>
      </w:r>
      <w:bookmarkEnd w:id="933"/>
    </w:p>
    <w:p w14:paraId="29D19D8B" w14:textId="16A5EB9F" w:rsidR="005A5ADD" w:rsidRPr="005A5ADD" w:rsidRDefault="005A5ADD" w:rsidP="005A5ADD">
      <w:pPr>
        <w:pStyle w:val="BodyText"/>
        <w:ind w:left="2880"/>
        <w:jc w:val="both"/>
        <w:rPr>
          <w:rFonts w:ascii="Arial Narrow" w:hAnsi="Arial Narrow"/>
          <w:lang w:val="es-ES"/>
        </w:rPr>
      </w:pPr>
      <w:r w:rsidRPr="005A5ADD">
        <w:rPr>
          <w:rFonts w:ascii="Arial Narrow" w:hAnsi="Arial Narrow"/>
          <w:lang w:val="es-ES"/>
        </w:rPr>
        <w:t>Para esta capa se pro</w:t>
      </w:r>
      <w:r w:rsidR="005E1C4A">
        <w:rPr>
          <w:rFonts w:ascii="Arial Narrow" w:hAnsi="Arial Narrow"/>
          <w:lang w:val="es-ES"/>
        </w:rPr>
        <w:t>pone utilizar el patrón Client-S</w:t>
      </w:r>
      <w:r w:rsidRPr="005A5ADD">
        <w:rPr>
          <w:rFonts w:ascii="Arial Narrow" w:hAnsi="Arial Narrow"/>
          <w:lang w:val="es-ES"/>
        </w:rPr>
        <w:t>ide Rendering que tiene por finalidad el desacoplamiento de vista fron</w:t>
      </w:r>
      <w:r w:rsidR="005E1C4A">
        <w:rPr>
          <w:rFonts w:ascii="Arial Narrow" w:hAnsi="Arial Narrow"/>
          <w:lang w:val="es-ES"/>
        </w:rPr>
        <w:t>t</w:t>
      </w:r>
      <w:r w:rsidRPr="005A5ADD">
        <w:rPr>
          <w:rFonts w:ascii="Arial Narrow" w:hAnsi="Arial Narrow"/>
          <w:lang w:val="es-ES"/>
        </w:rPr>
        <w:t>-end en el cliente con la lóg</w:t>
      </w:r>
      <w:r w:rsidR="005E1C4A">
        <w:rPr>
          <w:rFonts w:ascii="Arial Narrow" w:hAnsi="Arial Narrow"/>
          <w:lang w:val="es-ES"/>
        </w:rPr>
        <w:t>ica que correrá del lado del servidor. P</w:t>
      </w:r>
      <w:r w:rsidRPr="005A5ADD">
        <w:rPr>
          <w:rFonts w:ascii="Arial Narrow" w:hAnsi="Arial Narrow"/>
          <w:lang w:val="es-ES"/>
        </w:rPr>
        <w:t>ara ello se establecerán los detalles de implementación como:</w:t>
      </w:r>
    </w:p>
    <w:p w14:paraId="699597A3" w14:textId="77777777" w:rsidR="005A5ADD" w:rsidRPr="005A5ADD" w:rsidRDefault="005A5ADD" w:rsidP="00130788">
      <w:pPr>
        <w:pStyle w:val="BodyText"/>
        <w:numPr>
          <w:ilvl w:val="0"/>
          <w:numId w:val="19"/>
        </w:numPr>
        <w:jc w:val="both"/>
        <w:rPr>
          <w:rFonts w:ascii="Arial Narrow" w:hAnsi="Arial Narrow"/>
          <w:lang w:val="es-ES"/>
        </w:rPr>
      </w:pPr>
      <w:r>
        <w:rPr>
          <w:rFonts w:ascii="Arial Narrow" w:hAnsi="Arial Narrow"/>
          <w:lang w:val="es-ES"/>
        </w:rPr>
        <w:t>U</w:t>
      </w:r>
      <w:r w:rsidRPr="005A5ADD">
        <w:rPr>
          <w:rFonts w:ascii="Arial Narrow" w:hAnsi="Arial Narrow"/>
          <w:lang w:val="es-ES"/>
        </w:rPr>
        <w:t>na sola forma de interactuar con los diferentes servidores</w:t>
      </w:r>
    </w:p>
    <w:p w14:paraId="2AE7469F" w14:textId="77777777" w:rsidR="005A5ADD" w:rsidRPr="005A5ADD" w:rsidRDefault="005A5ADD" w:rsidP="00130788">
      <w:pPr>
        <w:pStyle w:val="BodyText"/>
        <w:numPr>
          <w:ilvl w:val="0"/>
          <w:numId w:val="19"/>
        </w:numPr>
        <w:jc w:val="both"/>
        <w:rPr>
          <w:rFonts w:ascii="Arial Narrow" w:hAnsi="Arial Narrow"/>
          <w:lang w:val="es-ES"/>
        </w:rPr>
      </w:pPr>
      <w:r w:rsidRPr="005A5ADD">
        <w:rPr>
          <w:rFonts w:ascii="Arial Narrow" w:hAnsi="Arial Narrow"/>
          <w:lang w:val="es-ES"/>
        </w:rPr>
        <w:t>Mejor rendimiento al mover la aplicación cliente a los diferentes dispositivos</w:t>
      </w:r>
    </w:p>
    <w:p w14:paraId="058D05A7" w14:textId="77777777" w:rsidR="005A5ADD" w:rsidRPr="005A5ADD" w:rsidRDefault="005A5ADD" w:rsidP="00130788">
      <w:pPr>
        <w:pStyle w:val="BodyText"/>
        <w:numPr>
          <w:ilvl w:val="0"/>
          <w:numId w:val="19"/>
        </w:numPr>
        <w:jc w:val="both"/>
        <w:rPr>
          <w:rFonts w:ascii="Arial Narrow" w:hAnsi="Arial Narrow"/>
          <w:lang w:val="es-ES"/>
        </w:rPr>
      </w:pPr>
      <w:r w:rsidRPr="005A5ADD">
        <w:rPr>
          <w:rFonts w:ascii="Arial Narrow" w:hAnsi="Arial Narrow"/>
          <w:lang w:val="es-ES"/>
        </w:rPr>
        <w:t>Clara separación y delimitación de los procesos de entrega de datos</w:t>
      </w:r>
    </w:p>
    <w:p w14:paraId="424EB8D3" w14:textId="17459277" w:rsidR="005A5ADD" w:rsidRPr="005A5ADD" w:rsidRDefault="00216CA2" w:rsidP="00216CA2">
      <w:pPr>
        <w:pStyle w:val="BodyText"/>
        <w:ind w:left="2880"/>
        <w:jc w:val="both"/>
        <w:rPr>
          <w:rFonts w:ascii="Arial Narrow" w:hAnsi="Arial Narrow"/>
          <w:lang w:val="es-ES"/>
        </w:rPr>
      </w:pPr>
      <w:r w:rsidRPr="00216CA2">
        <w:rPr>
          <w:rFonts w:ascii="Arial Narrow" w:hAnsi="Arial Narrow"/>
          <w:noProof/>
          <w:lang w:val="en-US" w:eastAsia="en-US"/>
        </w:rPr>
        <w:drawing>
          <wp:inline distT="0" distB="0" distL="0" distR="0" wp14:anchorId="1592DA37" wp14:editId="42461FFA">
            <wp:extent cx="4634461" cy="29423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1610" cy="2946843"/>
                    </a:xfrm>
                    <a:prstGeom prst="rect">
                      <a:avLst/>
                    </a:prstGeom>
                  </pic:spPr>
                </pic:pic>
              </a:graphicData>
            </a:graphic>
          </wp:inline>
        </w:drawing>
      </w:r>
    </w:p>
    <w:p w14:paraId="61154A32" w14:textId="1A79FE41" w:rsidR="005A5ADD" w:rsidRPr="005A5ADD" w:rsidRDefault="005A5ADD" w:rsidP="005A5ADD">
      <w:pPr>
        <w:pStyle w:val="BodyText"/>
        <w:ind w:left="2880"/>
        <w:jc w:val="both"/>
        <w:rPr>
          <w:rFonts w:ascii="Arial Narrow" w:hAnsi="Arial Narrow"/>
          <w:lang w:val="es-ES"/>
        </w:rPr>
      </w:pPr>
      <w:r>
        <w:rPr>
          <w:rFonts w:ascii="Arial Narrow" w:hAnsi="Arial Narrow"/>
          <w:lang w:val="es-ES"/>
        </w:rPr>
        <w:t>(</w:t>
      </w:r>
      <w:r w:rsidR="005E1C4A" w:rsidRPr="005A5ADD">
        <w:rPr>
          <w:rFonts w:ascii="Arial Narrow" w:hAnsi="Arial Narrow"/>
          <w:lang w:val="es-ES"/>
        </w:rPr>
        <w:t>Imp</w:t>
      </w:r>
      <w:r w:rsidR="005E1C4A">
        <w:rPr>
          <w:rFonts w:ascii="Arial Narrow" w:hAnsi="Arial Narrow"/>
          <w:lang w:val="es-ES"/>
        </w:rPr>
        <w:t>l</w:t>
      </w:r>
      <w:r w:rsidR="005E1C4A" w:rsidRPr="005A5ADD">
        <w:rPr>
          <w:rFonts w:ascii="Arial Narrow" w:hAnsi="Arial Narrow"/>
          <w:lang w:val="es-ES"/>
        </w:rPr>
        <w:t>ementación</w:t>
      </w:r>
      <w:r w:rsidR="005E1C4A">
        <w:rPr>
          <w:rFonts w:ascii="Arial Narrow" w:hAnsi="Arial Narrow"/>
          <w:lang w:val="es-ES"/>
        </w:rPr>
        <w:t xml:space="preserve"> del patrón Client-S</w:t>
      </w:r>
      <w:r w:rsidRPr="005A5ADD">
        <w:rPr>
          <w:rFonts w:ascii="Arial Narrow" w:hAnsi="Arial Narrow"/>
          <w:lang w:val="es-ES"/>
        </w:rPr>
        <w:t>ide Rendering</w:t>
      </w:r>
      <w:r>
        <w:rPr>
          <w:rFonts w:ascii="Arial Narrow" w:hAnsi="Arial Narrow"/>
          <w:lang w:val="es-ES"/>
        </w:rPr>
        <w:t>)</w:t>
      </w:r>
    </w:p>
    <w:p w14:paraId="08CC4E50" w14:textId="77777777" w:rsidR="005A5ADD" w:rsidRDefault="005A5ADD" w:rsidP="005A5ADD">
      <w:pPr>
        <w:pStyle w:val="BodyText"/>
        <w:ind w:left="2880"/>
        <w:jc w:val="both"/>
        <w:rPr>
          <w:rFonts w:ascii="Arial Narrow" w:hAnsi="Arial Narrow"/>
          <w:lang w:val="es-ES"/>
        </w:rPr>
      </w:pPr>
    </w:p>
    <w:p w14:paraId="20E506FD" w14:textId="3329B04F" w:rsidR="005A5ADD" w:rsidRPr="005A5ADD" w:rsidRDefault="005A5ADD" w:rsidP="005A5ADD">
      <w:pPr>
        <w:pStyle w:val="BodyText"/>
        <w:ind w:left="2880"/>
        <w:jc w:val="both"/>
        <w:rPr>
          <w:rFonts w:ascii="Arial Narrow" w:hAnsi="Arial Narrow"/>
          <w:lang w:val="es-ES"/>
        </w:rPr>
      </w:pPr>
      <w:r w:rsidRPr="005A5ADD">
        <w:rPr>
          <w:rFonts w:ascii="Arial Narrow" w:hAnsi="Arial Narrow"/>
          <w:lang w:val="es-ES"/>
        </w:rPr>
        <w:t>Otros patrones que se implemen</w:t>
      </w:r>
      <w:r w:rsidR="00FB0CB6">
        <w:rPr>
          <w:rFonts w:ascii="Arial Narrow" w:hAnsi="Arial Narrow"/>
          <w:lang w:val="es-ES"/>
        </w:rPr>
        <w:t>tará</w:t>
      </w:r>
      <w:r w:rsidRPr="005A5ADD">
        <w:rPr>
          <w:rFonts w:ascii="Arial Narrow" w:hAnsi="Arial Narrow"/>
          <w:lang w:val="es-ES"/>
        </w:rPr>
        <w:t>n en el documento marco son:</w:t>
      </w:r>
    </w:p>
    <w:p w14:paraId="0D49ED08" w14:textId="77777777" w:rsidR="005A5ADD" w:rsidRPr="005A5ADD" w:rsidRDefault="005A5ADD" w:rsidP="00130788">
      <w:pPr>
        <w:pStyle w:val="BodyText"/>
        <w:numPr>
          <w:ilvl w:val="0"/>
          <w:numId w:val="20"/>
        </w:numPr>
        <w:jc w:val="both"/>
        <w:rPr>
          <w:rFonts w:ascii="Arial Narrow" w:hAnsi="Arial Narrow"/>
          <w:b/>
          <w:lang w:val="es-ES"/>
        </w:rPr>
      </w:pPr>
      <w:r w:rsidRPr="005A5ADD">
        <w:rPr>
          <w:rFonts w:ascii="Arial Narrow" w:hAnsi="Arial Narrow"/>
          <w:b/>
          <w:lang w:val="es-ES"/>
        </w:rPr>
        <w:t>Model View Controler (MVC)</w:t>
      </w:r>
    </w:p>
    <w:p w14:paraId="68170C91" w14:textId="40AF95F5" w:rsidR="005A5ADD" w:rsidRPr="005A5ADD" w:rsidRDefault="00216CA2" w:rsidP="00C66DBE">
      <w:pPr>
        <w:pStyle w:val="BodyText"/>
        <w:ind w:left="3600"/>
        <w:jc w:val="both"/>
        <w:rPr>
          <w:rFonts w:ascii="Arial Narrow" w:hAnsi="Arial Narrow"/>
          <w:lang w:val="es-ES"/>
        </w:rPr>
      </w:pPr>
      <w:r>
        <w:rPr>
          <w:rFonts w:ascii="Arial Narrow" w:hAnsi="Arial Narrow"/>
          <w:lang w:val="es-ES"/>
        </w:rPr>
        <w:t>Patró</w:t>
      </w:r>
      <w:r w:rsidR="005A5ADD" w:rsidRPr="005A5ADD">
        <w:rPr>
          <w:rFonts w:ascii="Arial Narrow" w:hAnsi="Arial Narrow"/>
          <w:lang w:val="es-ES"/>
        </w:rPr>
        <w:t>n de arquitectura de software que separa los datos de una aplicación, la interfaz de usuario, y la lógica de control en tres componentes distintos.</w:t>
      </w:r>
    </w:p>
    <w:p w14:paraId="574A0D83" w14:textId="77777777" w:rsidR="005A5ADD" w:rsidRPr="005A5ADD" w:rsidRDefault="005A5ADD" w:rsidP="00130788">
      <w:pPr>
        <w:pStyle w:val="BodyText"/>
        <w:numPr>
          <w:ilvl w:val="0"/>
          <w:numId w:val="20"/>
        </w:numPr>
        <w:jc w:val="both"/>
        <w:rPr>
          <w:rFonts w:ascii="Arial Narrow" w:hAnsi="Arial Narrow"/>
          <w:b/>
          <w:lang w:val="es-ES"/>
        </w:rPr>
      </w:pPr>
      <w:r w:rsidRPr="005A5ADD">
        <w:rPr>
          <w:rFonts w:ascii="Arial Narrow" w:hAnsi="Arial Narrow"/>
          <w:b/>
          <w:lang w:val="es-ES"/>
        </w:rPr>
        <w:t xml:space="preserve">Model-View-Viewmodel (MVVM) </w:t>
      </w:r>
    </w:p>
    <w:p w14:paraId="4EF53793" w14:textId="6FBBA27F" w:rsidR="005A5ADD" w:rsidRPr="005A5ADD" w:rsidRDefault="005A5ADD" w:rsidP="00C66DBE">
      <w:pPr>
        <w:pStyle w:val="BodyText"/>
        <w:ind w:left="3600"/>
        <w:jc w:val="both"/>
        <w:rPr>
          <w:rFonts w:ascii="Arial Narrow" w:hAnsi="Arial Narrow"/>
          <w:lang w:val="es-ES"/>
        </w:rPr>
      </w:pPr>
      <w:r w:rsidRPr="005A5ADD">
        <w:rPr>
          <w:rFonts w:ascii="Arial Narrow" w:hAnsi="Arial Narrow"/>
          <w:lang w:val="es-ES"/>
        </w:rPr>
        <w:t>Patrón de arquitectura de software que se caracter</w:t>
      </w:r>
      <w:r w:rsidR="00216CA2">
        <w:rPr>
          <w:rFonts w:ascii="Arial Narrow" w:hAnsi="Arial Narrow"/>
          <w:lang w:val="es-ES"/>
        </w:rPr>
        <w:t xml:space="preserve">iza por tratar de desacoplar al </w:t>
      </w:r>
      <w:r w:rsidRPr="005A5ADD">
        <w:rPr>
          <w:rFonts w:ascii="Arial Narrow" w:hAnsi="Arial Narrow"/>
          <w:lang w:val="es-ES"/>
        </w:rPr>
        <w:t>máximo posible la interfaz de usuario de la lógica de la aplicación.</w:t>
      </w:r>
    </w:p>
    <w:p w14:paraId="3061EC34" w14:textId="77777777" w:rsidR="005A5ADD" w:rsidRPr="005A5ADD" w:rsidRDefault="005A5ADD" w:rsidP="00130788">
      <w:pPr>
        <w:pStyle w:val="BodyText"/>
        <w:numPr>
          <w:ilvl w:val="0"/>
          <w:numId w:val="20"/>
        </w:numPr>
        <w:jc w:val="both"/>
        <w:rPr>
          <w:rFonts w:ascii="Arial Narrow" w:hAnsi="Arial Narrow"/>
          <w:b/>
          <w:lang w:val="es-ES"/>
        </w:rPr>
      </w:pPr>
      <w:r w:rsidRPr="005A5ADD">
        <w:rPr>
          <w:rFonts w:ascii="Arial Narrow" w:hAnsi="Arial Narrow"/>
          <w:b/>
          <w:lang w:val="es-ES"/>
        </w:rPr>
        <w:t>Flux</w:t>
      </w:r>
    </w:p>
    <w:p w14:paraId="37AF4CA6" w14:textId="638253F9" w:rsidR="005A5ADD" w:rsidRPr="005A5ADD" w:rsidRDefault="00216CA2" w:rsidP="00C66DBE">
      <w:pPr>
        <w:pStyle w:val="BodyText"/>
        <w:ind w:left="3600"/>
        <w:jc w:val="both"/>
        <w:rPr>
          <w:rFonts w:ascii="Arial Narrow" w:hAnsi="Arial Narrow"/>
          <w:lang w:val="es-ES"/>
        </w:rPr>
      </w:pPr>
      <w:r w:rsidRPr="005A5ADD">
        <w:rPr>
          <w:rFonts w:ascii="Arial Narrow" w:hAnsi="Arial Narrow"/>
          <w:lang w:val="es-ES"/>
        </w:rPr>
        <w:t>Patrón</w:t>
      </w:r>
      <w:r w:rsidR="005A5ADD" w:rsidRPr="005A5ADD">
        <w:rPr>
          <w:rFonts w:ascii="Arial Narrow" w:hAnsi="Arial Narrow"/>
          <w:lang w:val="es-ES"/>
        </w:rPr>
        <w:t xml:space="preserve"> que se utiliza </w:t>
      </w:r>
      <w:r>
        <w:rPr>
          <w:rFonts w:ascii="Arial Narrow" w:hAnsi="Arial Narrow"/>
          <w:lang w:val="es-ES"/>
        </w:rPr>
        <w:t>en la capa de la vista para un ó</w:t>
      </w:r>
      <w:r w:rsidR="005A5ADD" w:rsidRPr="005A5ADD">
        <w:rPr>
          <w:rFonts w:ascii="Arial Narrow" w:hAnsi="Arial Narrow"/>
          <w:lang w:val="es-ES"/>
        </w:rPr>
        <w:t>ptimo</w:t>
      </w:r>
      <w:r>
        <w:rPr>
          <w:rFonts w:ascii="Arial Narrow" w:hAnsi="Arial Narrow"/>
          <w:lang w:val="es-ES"/>
        </w:rPr>
        <w:t xml:space="preserve"> renderizado del DOM, este patrón</w:t>
      </w:r>
      <w:r w:rsidR="005A5ADD" w:rsidRPr="005A5ADD">
        <w:rPr>
          <w:rFonts w:ascii="Arial Narrow" w:hAnsi="Arial Narrow"/>
          <w:lang w:val="es-ES"/>
        </w:rPr>
        <w:t xml:space="preserve"> nos da muy buena </w:t>
      </w:r>
      <w:r w:rsidRPr="005A5ADD">
        <w:rPr>
          <w:rFonts w:ascii="Arial Narrow" w:hAnsi="Arial Narrow"/>
          <w:lang w:val="es-ES"/>
        </w:rPr>
        <w:t>performance</w:t>
      </w:r>
      <w:r w:rsidR="005A5ADD" w:rsidRPr="005A5ADD">
        <w:rPr>
          <w:rFonts w:ascii="Arial Narrow" w:hAnsi="Arial Narrow"/>
          <w:lang w:val="es-ES"/>
        </w:rPr>
        <w:t xml:space="preserve"> del lado cliente </w:t>
      </w:r>
      <w:r w:rsidRPr="005A5ADD">
        <w:rPr>
          <w:rFonts w:ascii="Arial Narrow" w:hAnsi="Arial Narrow"/>
          <w:lang w:val="es-ES"/>
        </w:rPr>
        <w:t>manteniendo</w:t>
      </w:r>
      <w:r>
        <w:rPr>
          <w:rFonts w:ascii="Arial Narrow" w:hAnsi="Arial Narrow"/>
          <w:lang w:val="es-ES"/>
        </w:rPr>
        <w:t xml:space="preserve"> un caché</w:t>
      </w:r>
      <w:r w:rsidR="005A5ADD" w:rsidRPr="005A5ADD">
        <w:rPr>
          <w:rFonts w:ascii="Arial Narrow" w:hAnsi="Arial Narrow"/>
          <w:lang w:val="es-ES"/>
        </w:rPr>
        <w:t xml:space="preserve"> muy poderoso.</w:t>
      </w:r>
    </w:p>
    <w:p w14:paraId="5B1C5A43" w14:textId="77777777" w:rsidR="005A5ADD" w:rsidRDefault="005A5ADD" w:rsidP="00130788">
      <w:pPr>
        <w:pStyle w:val="BodyText"/>
        <w:numPr>
          <w:ilvl w:val="0"/>
          <w:numId w:val="20"/>
        </w:numPr>
        <w:jc w:val="both"/>
        <w:rPr>
          <w:rFonts w:ascii="Arial Narrow" w:hAnsi="Arial Narrow"/>
          <w:b/>
          <w:lang w:val="es-ES"/>
        </w:rPr>
      </w:pPr>
      <w:r w:rsidRPr="005A5ADD">
        <w:rPr>
          <w:rFonts w:ascii="Arial Narrow" w:hAnsi="Arial Narrow"/>
          <w:b/>
          <w:lang w:val="es-ES"/>
        </w:rPr>
        <w:lastRenderedPageBreak/>
        <w:t>Redux</w:t>
      </w:r>
    </w:p>
    <w:p w14:paraId="69BFB400" w14:textId="77777777" w:rsidR="005A5ADD" w:rsidRPr="005A5ADD" w:rsidRDefault="005A5ADD" w:rsidP="005A5ADD">
      <w:pPr>
        <w:pStyle w:val="BodyText"/>
        <w:ind w:left="3600"/>
        <w:jc w:val="both"/>
        <w:rPr>
          <w:rFonts w:ascii="Arial Narrow" w:hAnsi="Arial Narrow"/>
          <w:lang w:val="es-ES"/>
        </w:rPr>
      </w:pPr>
      <w:r w:rsidRPr="005A5ADD">
        <w:rPr>
          <w:rFonts w:ascii="Arial Narrow" w:hAnsi="Arial Narrow"/>
          <w:lang w:val="es-ES"/>
        </w:rPr>
        <w:t>Es patrón implementa la programación por función, reactiva y basada en eventos para el manejo de estados, maneja un contenedor de estados muy bien estructurado para la el manejo y propagación de aplicaciones clientes que necesiten manejas temas de stateful.</w:t>
      </w:r>
    </w:p>
    <w:p w14:paraId="7A6940E8" w14:textId="77777777" w:rsidR="005A5ADD" w:rsidRDefault="005A5ADD" w:rsidP="005A5ADD">
      <w:pPr>
        <w:pStyle w:val="BodyText"/>
        <w:ind w:left="2880"/>
        <w:jc w:val="both"/>
        <w:rPr>
          <w:rFonts w:ascii="Arial Narrow" w:hAnsi="Arial Narrow"/>
          <w:lang w:val="es-ES"/>
        </w:rPr>
      </w:pPr>
    </w:p>
    <w:p w14:paraId="32EC0D7A" w14:textId="77777777" w:rsidR="005A5ADD" w:rsidRDefault="005A5ADD" w:rsidP="005A5ADD">
      <w:pPr>
        <w:pStyle w:val="BodyText"/>
        <w:ind w:left="2880"/>
        <w:jc w:val="both"/>
        <w:rPr>
          <w:rFonts w:ascii="Arial Narrow" w:hAnsi="Arial Narrow"/>
          <w:lang w:val="es-ES"/>
        </w:rPr>
      </w:pPr>
      <w:r>
        <w:rPr>
          <w:rFonts w:ascii="Arial Narrow" w:hAnsi="Arial Narrow"/>
          <w:noProof/>
          <w:lang w:val="en-US" w:eastAsia="en-US"/>
        </w:rPr>
        <w:drawing>
          <wp:inline distT="0" distB="0" distL="0" distR="0" wp14:anchorId="4825630D" wp14:editId="5D55D04C">
            <wp:extent cx="4210050" cy="1743075"/>
            <wp:effectExtent l="0" t="0" r="635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0050" cy="1743075"/>
                    </a:xfrm>
                    <a:prstGeom prst="rect">
                      <a:avLst/>
                    </a:prstGeom>
                    <a:noFill/>
                    <a:ln>
                      <a:noFill/>
                    </a:ln>
                  </pic:spPr>
                </pic:pic>
              </a:graphicData>
            </a:graphic>
          </wp:inline>
        </w:drawing>
      </w:r>
    </w:p>
    <w:p w14:paraId="24CDCB47" w14:textId="3ACF1345" w:rsidR="005A5ADD" w:rsidRDefault="005A5ADD" w:rsidP="005A5ADD">
      <w:pPr>
        <w:pStyle w:val="BodyText"/>
        <w:ind w:left="2880"/>
        <w:jc w:val="both"/>
        <w:rPr>
          <w:rFonts w:ascii="Arial Narrow" w:hAnsi="Arial Narrow"/>
          <w:lang w:val="es-ES"/>
        </w:rPr>
      </w:pPr>
      <w:r>
        <w:rPr>
          <w:rFonts w:ascii="Arial Narrow" w:hAnsi="Arial Narrow"/>
          <w:lang w:val="es-ES"/>
        </w:rPr>
        <w:t>(Patrones de De</w:t>
      </w:r>
      <w:r w:rsidR="002C1C2E">
        <w:rPr>
          <w:rFonts w:ascii="Arial Narrow" w:hAnsi="Arial Narrow"/>
          <w:lang w:val="es-ES"/>
        </w:rPr>
        <w:t>s</w:t>
      </w:r>
      <w:r>
        <w:rPr>
          <w:rFonts w:ascii="Arial Narrow" w:hAnsi="Arial Narrow"/>
          <w:lang w:val="es-ES"/>
        </w:rPr>
        <w:t>arrollo Front-End)</w:t>
      </w:r>
    </w:p>
    <w:p w14:paraId="352312F6" w14:textId="77777777" w:rsidR="002C1C2E" w:rsidRDefault="002C1C2E" w:rsidP="005A5ADD">
      <w:pPr>
        <w:pStyle w:val="BodyText"/>
        <w:ind w:left="2880"/>
        <w:jc w:val="both"/>
        <w:rPr>
          <w:rFonts w:ascii="Arial Narrow" w:hAnsi="Arial Narrow"/>
          <w:lang w:val="es-ES"/>
        </w:rPr>
      </w:pPr>
    </w:p>
    <w:p w14:paraId="1D9B397E" w14:textId="77777777" w:rsidR="002C1C2E" w:rsidRDefault="002C1C2E" w:rsidP="005A5ADD">
      <w:pPr>
        <w:pStyle w:val="BodyText"/>
        <w:ind w:left="2880"/>
        <w:jc w:val="both"/>
        <w:rPr>
          <w:rFonts w:ascii="Arial Narrow" w:hAnsi="Arial Narrow"/>
          <w:lang w:val="es-ES"/>
        </w:rPr>
      </w:pPr>
    </w:p>
    <w:p w14:paraId="05FC20FD" w14:textId="77777777" w:rsidR="00E468C0" w:rsidRPr="00CD61F3" w:rsidRDefault="00E468C0" w:rsidP="00E468C0">
      <w:pPr>
        <w:pStyle w:val="HeadingBar"/>
        <w:numPr>
          <w:ilvl w:val="12"/>
          <w:numId w:val="0"/>
        </w:numPr>
        <w:rPr>
          <w:rFonts w:ascii="Arial Narrow" w:hAnsi="Arial Narrow"/>
          <w:color w:val="auto"/>
        </w:rPr>
      </w:pPr>
    </w:p>
    <w:p w14:paraId="348A343F" w14:textId="77777777" w:rsidR="00E468C0" w:rsidRDefault="00E468C0" w:rsidP="00E468C0">
      <w:pPr>
        <w:pStyle w:val="Heading3"/>
        <w:numPr>
          <w:ilvl w:val="12"/>
          <w:numId w:val="0"/>
        </w:numPr>
        <w:rPr>
          <w:rFonts w:ascii="Arial Narrow" w:hAnsi="Arial Narrow"/>
          <w:sz w:val="40"/>
          <w:szCs w:val="40"/>
        </w:rPr>
      </w:pPr>
      <w:bookmarkStart w:id="934" w:name="_Toc518330281"/>
      <w:r>
        <w:rPr>
          <w:rFonts w:ascii="Arial Narrow" w:hAnsi="Arial Narrow"/>
          <w:sz w:val="40"/>
          <w:szCs w:val="40"/>
        </w:rPr>
        <w:t>Patrones de Arquitectura de Interacción</w:t>
      </w:r>
      <w:bookmarkEnd w:id="934"/>
    </w:p>
    <w:p w14:paraId="3503206A" w14:textId="77777777" w:rsidR="00E468C0" w:rsidRPr="003716A4" w:rsidRDefault="00E468C0" w:rsidP="00E468C0">
      <w:pPr>
        <w:pStyle w:val="BodyText"/>
        <w:rPr>
          <w:lang w:val="es-ES"/>
        </w:rPr>
      </w:pPr>
      <w:r w:rsidRPr="003716A4">
        <w:rPr>
          <w:b/>
          <w:bCs/>
          <w:lang w:val="es-ES"/>
        </w:rPr>
        <w:t>BFF (Back-ends for Front-ends)</w:t>
      </w:r>
    </w:p>
    <w:p w14:paraId="53FF5FF1" w14:textId="1C21A4C1" w:rsidR="00E468C0" w:rsidRPr="00E468C0" w:rsidRDefault="002C1C2E" w:rsidP="00E468C0">
      <w:pPr>
        <w:pStyle w:val="BodyText"/>
        <w:ind w:left="2880"/>
        <w:jc w:val="both"/>
        <w:rPr>
          <w:rFonts w:ascii="Arial Narrow" w:hAnsi="Arial Narrow"/>
          <w:lang w:val="es-ES"/>
        </w:rPr>
      </w:pPr>
      <w:r>
        <w:rPr>
          <w:rFonts w:ascii="Arial Narrow" w:hAnsi="Arial Narrow"/>
          <w:lang w:val="es-ES"/>
        </w:rPr>
        <w:t>Se incluirá</w:t>
      </w:r>
      <w:r w:rsidR="00E468C0" w:rsidRPr="00E468C0">
        <w:rPr>
          <w:rFonts w:ascii="Arial Narrow" w:hAnsi="Arial Narrow"/>
          <w:lang w:val="es-ES"/>
        </w:rPr>
        <w:t xml:space="preserve"> en el documento de arquitectura de referencia Core de AFP el patrón BFF con la finalidad de crear servicios back-end separados para ser consumidos por aplicaciones front-end o interfaces específicas. Este patrón es útil cuando desea evitar la personalización de un único back-end para múltiples interfaces de tipo Object Oriented Programming.</w:t>
      </w:r>
    </w:p>
    <w:p w14:paraId="07108DCD" w14:textId="77777777" w:rsidR="00E468C0" w:rsidRPr="00E468C0" w:rsidRDefault="00E468C0" w:rsidP="00E468C0">
      <w:pPr>
        <w:pStyle w:val="BodyText"/>
        <w:ind w:left="2880"/>
        <w:jc w:val="both"/>
        <w:rPr>
          <w:rFonts w:ascii="Arial Narrow" w:hAnsi="Arial Narrow"/>
          <w:lang w:val="es-ES"/>
        </w:rPr>
      </w:pPr>
      <w:r w:rsidRPr="00E468C0">
        <w:rPr>
          <w:rFonts w:ascii="Arial Narrow" w:hAnsi="Arial Narrow"/>
          <w:lang w:val="es-ES"/>
        </w:rPr>
        <w:t>Este patrón ayuda al desacoplamiento total de las funciones que corresponden a las capas de lógica de negocio, persistencias y entidades.</w:t>
      </w:r>
    </w:p>
    <w:p w14:paraId="211C9E82" w14:textId="30CDD611" w:rsidR="00E468C0" w:rsidRPr="00E468C0" w:rsidRDefault="00E468C0" w:rsidP="00E468C0">
      <w:pPr>
        <w:pStyle w:val="BodyText"/>
        <w:ind w:left="2880"/>
        <w:jc w:val="both"/>
        <w:rPr>
          <w:rFonts w:ascii="Arial Narrow" w:hAnsi="Arial Narrow"/>
          <w:lang w:val="es-ES"/>
        </w:rPr>
      </w:pPr>
      <w:r w:rsidRPr="00E468C0">
        <w:rPr>
          <w:rFonts w:ascii="Arial Narrow" w:hAnsi="Arial Narrow"/>
          <w:lang w:val="es-ES"/>
        </w:rPr>
        <w:t>Para implementar es</w:t>
      </w:r>
      <w:r w:rsidR="002C1C2E">
        <w:rPr>
          <w:rFonts w:ascii="Arial Narrow" w:hAnsi="Arial Narrow"/>
          <w:lang w:val="es-ES"/>
        </w:rPr>
        <w:t>te</w:t>
      </w:r>
      <w:r w:rsidRPr="00E468C0">
        <w:rPr>
          <w:rFonts w:ascii="Arial Narrow" w:hAnsi="Arial Narrow"/>
          <w:lang w:val="es-ES"/>
        </w:rPr>
        <w:t xml:space="preserve"> patrón se propone usar el estándar de OPENAPI para el diseño, configuración y documentación de las APIs</w:t>
      </w:r>
      <w:r w:rsidR="002C1C2E">
        <w:rPr>
          <w:rFonts w:ascii="Arial Narrow" w:hAnsi="Arial Narrow"/>
          <w:lang w:val="es-ES"/>
        </w:rPr>
        <w:t>. Para ello se implementará</w:t>
      </w:r>
      <w:r w:rsidRPr="00E468C0">
        <w:rPr>
          <w:rFonts w:ascii="Arial Narrow" w:hAnsi="Arial Narrow"/>
          <w:lang w:val="es-ES"/>
        </w:rPr>
        <w:t xml:space="preserve"> un API Management para gestionar el desarrollo de las mismas</w:t>
      </w:r>
      <w:r w:rsidR="002C1C2E">
        <w:rPr>
          <w:rFonts w:ascii="Arial Narrow" w:hAnsi="Arial Narrow"/>
          <w:lang w:val="es-ES"/>
        </w:rPr>
        <w:t>,</w:t>
      </w:r>
      <w:r w:rsidRPr="00E468C0">
        <w:rPr>
          <w:rFonts w:ascii="Arial Narrow" w:hAnsi="Arial Narrow"/>
          <w:lang w:val="es-ES"/>
        </w:rPr>
        <w:t xml:space="preserve"> con un gobierno centralizado</w:t>
      </w:r>
      <w:r w:rsidR="002C1C2E">
        <w:rPr>
          <w:rFonts w:ascii="Arial Narrow" w:hAnsi="Arial Narrow"/>
          <w:lang w:val="es-ES"/>
        </w:rPr>
        <w:t>,</w:t>
      </w:r>
      <w:r w:rsidRPr="00E468C0">
        <w:rPr>
          <w:rFonts w:ascii="Arial Narrow" w:hAnsi="Arial Narrow"/>
          <w:lang w:val="es-ES"/>
        </w:rPr>
        <w:t xml:space="preserve"> el cual permita dar acceso a los desarrolladores</w:t>
      </w:r>
      <w:r w:rsidR="002C1C2E">
        <w:rPr>
          <w:rFonts w:ascii="Arial Narrow" w:hAnsi="Arial Narrow"/>
          <w:lang w:val="es-ES"/>
        </w:rPr>
        <w:t>,</w:t>
      </w:r>
      <w:r w:rsidRPr="00E468C0">
        <w:rPr>
          <w:rFonts w:ascii="Arial Narrow" w:hAnsi="Arial Narrow"/>
          <w:lang w:val="es-ES"/>
        </w:rPr>
        <w:t xml:space="preserve"> tanto internos que son los que construirán y </w:t>
      </w:r>
      <w:r w:rsidR="002C1C2E" w:rsidRPr="00E468C0">
        <w:rPr>
          <w:rFonts w:ascii="Arial Narrow" w:hAnsi="Arial Narrow"/>
          <w:lang w:val="es-ES"/>
        </w:rPr>
        <w:t>publicarán</w:t>
      </w:r>
      <w:r w:rsidRPr="00E468C0">
        <w:rPr>
          <w:rFonts w:ascii="Arial Narrow" w:hAnsi="Arial Narrow"/>
          <w:lang w:val="es-ES"/>
        </w:rPr>
        <w:t xml:space="preserve"> las APIs</w:t>
      </w:r>
      <w:r w:rsidR="002C1C2E">
        <w:rPr>
          <w:rFonts w:ascii="Arial Narrow" w:hAnsi="Arial Narrow"/>
          <w:lang w:val="es-ES"/>
        </w:rPr>
        <w:t>, así</w:t>
      </w:r>
      <w:r w:rsidRPr="00E468C0">
        <w:rPr>
          <w:rFonts w:ascii="Arial Narrow" w:hAnsi="Arial Narrow"/>
          <w:lang w:val="es-ES"/>
        </w:rPr>
        <w:t xml:space="preserve"> como los desarrolladores externos quienes será</w:t>
      </w:r>
      <w:r w:rsidR="00AC472A">
        <w:rPr>
          <w:rFonts w:ascii="Arial Narrow" w:hAnsi="Arial Narrow"/>
          <w:lang w:val="es-ES"/>
        </w:rPr>
        <w:t>n los que harán uso de las APIs</w:t>
      </w:r>
    </w:p>
    <w:p w14:paraId="61F99B12" w14:textId="77777777" w:rsidR="00E468C0" w:rsidRDefault="00E468C0" w:rsidP="00E468C0">
      <w:pPr>
        <w:pStyle w:val="BodyText"/>
      </w:pPr>
    </w:p>
    <w:p w14:paraId="3FBEE412" w14:textId="37A03734" w:rsidR="00F423F1" w:rsidRDefault="00AC472A" w:rsidP="00E468C0">
      <w:pPr>
        <w:pStyle w:val="BodyText"/>
      </w:pPr>
      <w:r w:rsidRPr="00AC472A">
        <w:rPr>
          <w:noProof/>
          <w:lang w:val="en-US" w:eastAsia="en-US"/>
        </w:rPr>
        <w:lastRenderedPageBreak/>
        <w:drawing>
          <wp:inline distT="0" distB="0" distL="0" distR="0" wp14:anchorId="1872A341" wp14:editId="00EDB488">
            <wp:extent cx="3136900" cy="37338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6900" cy="3733800"/>
                    </a:xfrm>
                    <a:prstGeom prst="rect">
                      <a:avLst/>
                    </a:prstGeom>
                  </pic:spPr>
                </pic:pic>
              </a:graphicData>
            </a:graphic>
          </wp:inline>
        </w:drawing>
      </w:r>
    </w:p>
    <w:p w14:paraId="391BFC76" w14:textId="77777777" w:rsidR="00AC472A" w:rsidRDefault="00AC472A" w:rsidP="00E468C0">
      <w:pPr>
        <w:pStyle w:val="BodyText"/>
      </w:pPr>
    </w:p>
    <w:p w14:paraId="19405AE9" w14:textId="77777777" w:rsidR="00F423F1" w:rsidRDefault="00F423F1" w:rsidP="00E468C0">
      <w:pPr>
        <w:pStyle w:val="BodyText"/>
      </w:pPr>
      <w:r>
        <w:t>(Patrón BFF)</w:t>
      </w:r>
    </w:p>
    <w:p w14:paraId="54EC645A" w14:textId="77777777" w:rsidR="00F423F1" w:rsidRDefault="00F423F1" w:rsidP="00E468C0">
      <w:pPr>
        <w:pStyle w:val="BodyText"/>
      </w:pPr>
    </w:p>
    <w:p w14:paraId="0BD2A405" w14:textId="77777777" w:rsidR="00F423F1" w:rsidRPr="00E468C0" w:rsidRDefault="00F423F1" w:rsidP="00E468C0">
      <w:pPr>
        <w:pStyle w:val="BodyText"/>
      </w:pPr>
    </w:p>
    <w:p w14:paraId="2AEB06B2" w14:textId="77777777" w:rsidR="00E468C0" w:rsidRPr="00E468C0" w:rsidRDefault="00E468C0" w:rsidP="00E468C0">
      <w:pPr>
        <w:pStyle w:val="BodyText"/>
      </w:pPr>
    </w:p>
    <w:p w14:paraId="156C9AF5" w14:textId="77777777" w:rsidR="00F423F1" w:rsidRPr="00CD61F3" w:rsidRDefault="00F423F1" w:rsidP="00F423F1">
      <w:pPr>
        <w:pStyle w:val="HeadingBar"/>
        <w:numPr>
          <w:ilvl w:val="12"/>
          <w:numId w:val="0"/>
        </w:numPr>
        <w:rPr>
          <w:rFonts w:ascii="Arial Narrow" w:hAnsi="Arial Narrow"/>
          <w:color w:val="auto"/>
        </w:rPr>
      </w:pPr>
    </w:p>
    <w:p w14:paraId="028156A4" w14:textId="77777777" w:rsidR="00F423F1" w:rsidRDefault="00F423F1" w:rsidP="00F423F1">
      <w:pPr>
        <w:pStyle w:val="Heading3"/>
        <w:numPr>
          <w:ilvl w:val="12"/>
          <w:numId w:val="0"/>
        </w:numPr>
        <w:rPr>
          <w:rFonts w:ascii="Arial Narrow" w:hAnsi="Arial Narrow"/>
          <w:sz w:val="40"/>
          <w:szCs w:val="40"/>
        </w:rPr>
      </w:pPr>
      <w:bookmarkStart w:id="935" w:name="_Toc518330282"/>
      <w:r>
        <w:rPr>
          <w:rFonts w:ascii="Arial Narrow" w:hAnsi="Arial Narrow"/>
          <w:sz w:val="40"/>
          <w:szCs w:val="40"/>
        </w:rPr>
        <w:t>Patrones de Arquitectura de Integración</w:t>
      </w:r>
      <w:bookmarkEnd w:id="935"/>
    </w:p>
    <w:p w14:paraId="36E57672" w14:textId="021DEA63" w:rsidR="00F423F1" w:rsidRPr="00B543B6" w:rsidRDefault="005568C2" w:rsidP="00F423F1">
      <w:pPr>
        <w:pStyle w:val="BodyText"/>
        <w:rPr>
          <w:rFonts w:ascii="Arial Narrow" w:hAnsi="Arial Narrow"/>
          <w:lang w:val="es-ES"/>
        </w:rPr>
      </w:pPr>
      <w:r>
        <w:rPr>
          <w:rFonts w:ascii="Arial Narrow" w:hAnsi="Arial Narrow"/>
          <w:lang w:val="es-ES"/>
        </w:rPr>
        <w:t>Se incluirá</w:t>
      </w:r>
      <w:r w:rsidR="00F423F1" w:rsidRPr="00B543B6">
        <w:rPr>
          <w:rFonts w:ascii="Arial Narrow" w:hAnsi="Arial Narrow"/>
          <w:lang w:val="es-ES"/>
        </w:rPr>
        <w:t xml:space="preserve"> en el documento de arquitectura de referencia Core de AFP los siguientes patrones de integración.</w:t>
      </w:r>
    </w:p>
    <w:p w14:paraId="1BFDB4FB"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Message pattern</w:t>
      </w:r>
    </w:p>
    <w:p w14:paraId="6F14C930"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Message router pattern</w:t>
      </w:r>
    </w:p>
    <w:p w14:paraId="0B7725A2"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Message router pattern</w:t>
      </w:r>
    </w:p>
    <w:p w14:paraId="74EB809B"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Point-to-point channel pattern</w:t>
      </w:r>
    </w:p>
    <w:p w14:paraId="09B1A276"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Publish-subscribe channel pattern</w:t>
      </w:r>
    </w:p>
    <w:p w14:paraId="7EB24EEC"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Datatype channel pattern</w:t>
      </w:r>
    </w:p>
    <w:p w14:paraId="198AAD92"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Message bus pattern</w:t>
      </w:r>
    </w:p>
    <w:p w14:paraId="78317B00"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Channel adapter pattern</w:t>
      </w:r>
    </w:p>
    <w:p w14:paraId="1D489B59"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Resequencer pattern</w:t>
      </w:r>
    </w:p>
    <w:p w14:paraId="057C71FD"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Event messages pattern</w:t>
      </w:r>
    </w:p>
    <w:p w14:paraId="122DA36C"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lastRenderedPageBreak/>
        <w:t>Mobile integration pattern</w:t>
      </w:r>
    </w:p>
    <w:p w14:paraId="7BE315A9"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 xml:space="preserve">Request-response pattern </w:t>
      </w:r>
    </w:p>
    <w:p w14:paraId="51C2F3C6"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Push notification pattern</w:t>
      </w:r>
    </w:p>
    <w:p w14:paraId="3F0EC4AD" w14:textId="77777777" w:rsidR="00F423F1" w:rsidRPr="00B543B6" w:rsidRDefault="00F423F1" w:rsidP="00130788">
      <w:pPr>
        <w:pStyle w:val="ListParagraph"/>
        <w:numPr>
          <w:ilvl w:val="0"/>
          <w:numId w:val="21"/>
        </w:numPr>
        <w:jc w:val="both"/>
        <w:rPr>
          <w:rFonts w:ascii="Arial Narrow" w:hAnsi="Arial Narrow"/>
        </w:rPr>
      </w:pPr>
      <w:r w:rsidRPr="00B543B6">
        <w:rPr>
          <w:rFonts w:ascii="Arial Narrow" w:hAnsi="Arial Narrow"/>
          <w:lang w:val="en-US"/>
        </w:rPr>
        <w:t>API Management pattern</w:t>
      </w:r>
    </w:p>
    <w:p w14:paraId="349C0135" w14:textId="77777777" w:rsidR="00F423F1" w:rsidRDefault="00F423F1" w:rsidP="00F423F1">
      <w:pPr>
        <w:pStyle w:val="BodyText"/>
        <w:ind w:left="0"/>
        <w:rPr>
          <w:rFonts w:ascii="Arial Narrow" w:hAnsi="Arial Narrow"/>
          <w:lang w:val="es-ES"/>
        </w:rPr>
      </w:pPr>
    </w:p>
    <w:p w14:paraId="5FE7185B" w14:textId="77777777" w:rsidR="00F423F1" w:rsidRDefault="00F423F1" w:rsidP="00F423F1">
      <w:pPr>
        <w:pStyle w:val="BodyText"/>
        <w:rPr>
          <w:rFonts w:ascii="Arial Narrow" w:hAnsi="Arial Narrow"/>
          <w:lang w:val="es-ES"/>
        </w:rPr>
      </w:pPr>
      <w:r>
        <w:rPr>
          <w:rFonts w:ascii="Arial Narrow" w:hAnsi="Arial Narrow"/>
          <w:noProof/>
          <w:lang w:val="en-US" w:eastAsia="en-US"/>
        </w:rPr>
        <w:drawing>
          <wp:inline distT="0" distB="0" distL="0" distR="0" wp14:anchorId="49FFCFE2" wp14:editId="75D6EBFD">
            <wp:extent cx="3152775" cy="1905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2775" cy="1905000"/>
                    </a:xfrm>
                    <a:prstGeom prst="rect">
                      <a:avLst/>
                    </a:prstGeom>
                    <a:noFill/>
                    <a:ln>
                      <a:noFill/>
                    </a:ln>
                  </pic:spPr>
                </pic:pic>
              </a:graphicData>
            </a:graphic>
          </wp:inline>
        </w:drawing>
      </w:r>
    </w:p>
    <w:p w14:paraId="3F9E4D8D" w14:textId="77777777" w:rsidR="00F423F1" w:rsidRDefault="00F423F1" w:rsidP="00F423F1">
      <w:pPr>
        <w:pStyle w:val="BodyText"/>
        <w:rPr>
          <w:rFonts w:ascii="Arial Narrow" w:hAnsi="Arial Narrow"/>
          <w:lang w:val="es-ES"/>
        </w:rPr>
      </w:pPr>
    </w:p>
    <w:p w14:paraId="3711E2AE" w14:textId="58FE085F" w:rsidR="00F423F1" w:rsidRPr="00F423F1" w:rsidRDefault="00784971" w:rsidP="00784971">
      <w:pPr>
        <w:pStyle w:val="BodyText"/>
        <w:jc w:val="both"/>
        <w:rPr>
          <w:rFonts w:ascii="Arial Narrow" w:hAnsi="Arial Narrow"/>
          <w:lang w:val="es-ES"/>
        </w:rPr>
      </w:pPr>
      <w:r>
        <w:rPr>
          <w:rFonts w:ascii="Arial Narrow" w:hAnsi="Arial Narrow"/>
          <w:lang w:val="es-ES"/>
        </w:rPr>
        <w:t>Se detallarán</w:t>
      </w:r>
      <w:r w:rsidR="00F423F1" w:rsidRPr="00F423F1">
        <w:rPr>
          <w:rFonts w:ascii="Arial Narrow" w:hAnsi="Arial Narrow"/>
          <w:lang w:val="es-ES"/>
        </w:rPr>
        <w:t xml:space="preserve"> los escenarios de </w:t>
      </w:r>
      <w:r w:rsidRPr="00F423F1">
        <w:rPr>
          <w:rFonts w:ascii="Arial Narrow" w:hAnsi="Arial Narrow"/>
          <w:lang w:val="es-ES"/>
        </w:rPr>
        <w:t>integración</w:t>
      </w:r>
      <w:r w:rsidR="00F423F1" w:rsidRPr="00F423F1">
        <w:rPr>
          <w:rFonts w:ascii="Arial Narrow" w:hAnsi="Arial Narrow"/>
          <w:lang w:val="es-ES"/>
        </w:rPr>
        <w:t xml:space="preserve"> y buscar el patrón que se adecue a dicho escenario, según el caso de negocio que se vaya a plantear </w:t>
      </w:r>
    </w:p>
    <w:p w14:paraId="4431F97D" w14:textId="77777777" w:rsidR="00F423F1" w:rsidRDefault="00F423F1" w:rsidP="00F423F1">
      <w:pPr>
        <w:pStyle w:val="BodyText"/>
        <w:rPr>
          <w:rFonts w:ascii="Arial Narrow" w:hAnsi="Arial Narrow"/>
          <w:lang w:val="es-ES"/>
        </w:rPr>
      </w:pPr>
    </w:p>
    <w:p w14:paraId="4C3D06CD" w14:textId="77777777" w:rsidR="00C66DBE" w:rsidRPr="00CD61F3" w:rsidRDefault="00C66DBE" w:rsidP="00C66DBE">
      <w:pPr>
        <w:pStyle w:val="HeadingBar"/>
        <w:numPr>
          <w:ilvl w:val="12"/>
          <w:numId w:val="0"/>
        </w:numPr>
        <w:rPr>
          <w:rFonts w:ascii="Arial Narrow" w:hAnsi="Arial Narrow"/>
          <w:color w:val="auto"/>
        </w:rPr>
      </w:pPr>
    </w:p>
    <w:p w14:paraId="5C3AD0DF" w14:textId="77777777" w:rsidR="00C66DBE" w:rsidRDefault="00C66DBE" w:rsidP="00C66DBE">
      <w:pPr>
        <w:pStyle w:val="Heading3"/>
        <w:numPr>
          <w:ilvl w:val="12"/>
          <w:numId w:val="0"/>
        </w:numPr>
        <w:rPr>
          <w:rFonts w:ascii="Arial Narrow" w:hAnsi="Arial Narrow"/>
          <w:sz w:val="40"/>
          <w:szCs w:val="40"/>
        </w:rPr>
      </w:pPr>
      <w:bookmarkStart w:id="936" w:name="_Toc518330283"/>
      <w:r>
        <w:rPr>
          <w:rFonts w:ascii="Arial Narrow" w:hAnsi="Arial Narrow"/>
          <w:sz w:val="40"/>
          <w:szCs w:val="40"/>
        </w:rPr>
        <w:t>Patrones de Arquitectura SOA</w:t>
      </w:r>
      <w:bookmarkEnd w:id="936"/>
    </w:p>
    <w:p w14:paraId="576BD227" w14:textId="534E1FA9" w:rsidR="00C66DBE" w:rsidRPr="00B543B6" w:rsidRDefault="00784971" w:rsidP="00C66DBE">
      <w:pPr>
        <w:pStyle w:val="BodyText"/>
        <w:rPr>
          <w:rFonts w:ascii="Arial Narrow" w:hAnsi="Arial Narrow"/>
        </w:rPr>
      </w:pPr>
      <w:r>
        <w:rPr>
          <w:rFonts w:ascii="Arial Narrow" w:hAnsi="Arial Narrow"/>
          <w:lang w:val="es-ES"/>
        </w:rPr>
        <w:t>Se incluirá</w:t>
      </w:r>
      <w:r w:rsidR="00C66DBE" w:rsidRPr="00B543B6">
        <w:rPr>
          <w:rFonts w:ascii="Arial Narrow" w:hAnsi="Arial Narrow"/>
        </w:rPr>
        <w:t xml:space="preserve"> en el documento de arquitectura de referencia Core de AFP los siguientes patrones y taxonomía SOA.</w:t>
      </w:r>
    </w:p>
    <w:p w14:paraId="5E6A0585"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Presentation services</w:t>
      </w:r>
    </w:p>
    <w:p w14:paraId="2462B9FA"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Business processes</w:t>
      </w:r>
    </w:p>
    <w:p w14:paraId="7A856C8E"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Business services</w:t>
      </w:r>
    </w:p>
    <w:p w14:paraId="6BA28163"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Data services</w:t>
      </w:r>
    </w:p>
    <w:p w14:paraId="544AB244"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Connectivity services</w:t>
      </w:r>
    </w:p>
    <w:p w14:paraId="50A5CBEB"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Business rules services</w:t>
      </w:r>
    </w:p>
    <w:p w14:paraId="038CE1D3" w14:textId="77777777" w:rsidR="00C66DBE" w:rsidRDefault="00C66DBE" w:rsidP="00C66DBE">
      <w:pPr>
        <w:pStyle w:val="BodyText"/>
        <w:rPr>
          <w:rFonts w:ascii="Arial Narrow" w:hAnsi="Arial Narrow"/>
          <w:lang w:val="es-ES"/>
        </w:rPr>
      </w:pPr>
    </w:p>
    <w:p w14:paraId="4EBFFAE6" w14:textId="77777777" w:rsidR="005A5ADD" w:rsidRDefault="00C66DBE" w:rsidP="00C66DBE">
      <w:pPr>
        <w:pStyle w:val="BodyText"/>
        <w:ind w:left="851"/>
        <w:jc w:val="center"/>
        <w:rPr>
          <w:rFonts w:ascii="Arial Narrow" w:hAnsi="Arial Narrow"/>
          <w:lang w:val="es-ES"/>
        </w:rPr>
      </w:pPr>
      <w:r w:rsidRPr="007360C0">
        <w:rPr>
          <w:noProof/>
          <w:lang w:val="en-US" w:eastAsia="en-US"/>
        </w:rPr>
        <w:lastRenderedPageBreak/>
        <w:drawing>
          <wp:inline distT="0" distB="0" distL="0" distR="0" wp14:anchorId="51282F69" wp14:editId="0DAFBB92">
            <wp:extent cx="4749800" cy="2419350"/>
            <wp:effectExtent l="0" t="0" r="0" b="0"/>
            <wp:docPr id="116" name="Imagen 5" descr="conceptual"/>
            <wp:cNvGraphicFramePr/>
            <a:graphic xmlns:a="http://schemas.openxmlformats.org/drawingml/2006/main">
              <a:graphicData uri="http://schemas.openxmlformats.org/drawingml/2006/picture">
                <pic:pic xmlns:pic="http://schemas.openxmlformats.org/drawingml/2006/picture">
                  <pic:nvPicPr>
                    <pic:cNvPr id="3" name="Imagen 5" descr="conceptual"/>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4749800" cy="2419350"/>
                    </a:xfrm>
                    <a:prstGeom prst="rect">
                      <a:avLst/>
                    </a:prstGeom>
                    <a:noFill/>
                    <a:ln>
                      <a:noFill/>
                    </a:ln>
                  </pic:spPr>
                </pic:pic>
              </a:graphicData>
            </a:graphic>
          </wp:inline>
        </w:drawing>
      </w:r>
    </w:p>
    <w:p w14:paraId="36091994" w14:textId="77777777" w:rsidR="00C66DBE" w:rsidRDefault="00C66DBE" w:rsidP="00C66DBE">
      <w:pPr>
        <w:pStyle w:val="BodyText"/>
        <w:ind w:left="851"/>
        <w:jc w:val="center"/>
        <w:rPr>
          <w:rFonts w:ascii="Arial Narrow" w:hAnsi="Arial Narrow"/>
          <w:lang w:val="es-ES"/>
        </w:rPr>
      </w:pPr>
    </w:p>
    <w:p w14:paraId="16271C4F" w14:textId="77777777" w:rsidR="00C66DBE" w:rsidRPr="00C66DBE" w:rsidRDefault="00C66DBE" w:rsidP="00C66DBE">
      <w:pPr>
        <w:pStyle w:val="BodyText"/>
        <w:ind w:left="851"/>
        <w:jc w:val="center"/>
        <w:rPr>
          <w:rFonts w:ascii="Arial Narrow" w:hAnsi="Arial Narrow"/>
          <w:lang w:val="es-ES"/>
        </w:rPr>
      </w:pPr>
    </w:p>
    <w:p w14:paraId="7575B87F" w14:textId="77777777" w:rsidR="00C66DBE" w:rsidRPr="00CD61F3" w:rsidRDefault="00C66DBE" w:rsidP="00C66DBE">
      <w:pPr>
        <w:pStyle w:val="HeadingBar"/>
        <w:numPr>
          <w:ilvl w:val="12"/>
          <w:numId w:val="0"/>
        </w:numPr>
        <w:rPr>
          <w:rFonts w:ascii="Arial Narrow" w:hAnsi="Arial Narrow"/>
          <w:color w:val="auto"/>
        </w:rPr>
      </w:pPr>
    </w:p>
    <w:p w14:paraId="4033CA03" w14:textId="77777777" w:rsidR="00C66DBE" w:rsidRDefault="00C66DBE" w:rsidP="00C66DBE">
      <w:pPr>
        <w:pStyle w:val="Heading3"/>
        <w:numPr>
          <w:ilvl w:val="12"/>
          <w:numId w:val="0"/>
        </w:numPr>
        <w:rPr>
          <w:rFonts w:ascii="Arial Narrow" w:hAnsi="Arial Narrow"/>
          <w:sz w:val="40"/>
          <w:szCs w:val="40"/>
        </w:rPr>
      </w:pPr>
      <w:bookmarkStart w:id="937" w:name="_Toc518330284"/>
      <w:r>
        <w:rPr>
          <w:rFonts w:ascii="Arial Narrow" w:hAnsi="Arial Narrow"/>
          <w:sz w:val="40"/>
          <w:szCs w:val="40"/>
        </w:rPr>
        <w:t>Patrones de Arquitectura MSA</w:t>
      </w:r>
      <w:bookmarkEnd w:id="937"/>
    </w:p>
    <w:p w14:paraId="1DD9A1E5" w14:textId="75529FA4" w:rsidR="00C66DBE" w:rsidRPr="00B543B6" w:rsidRDefault="00C66DBE" w:rsidP="00C66DBE">
      <w:pPr>
        <w:pStyle w:val="BodyText"/>
        <w:rPr>
          <w:rFonts w:ascii="Arial Narrow" w:hAnsi="Arial Narrow"/>
        </w:rPr>
      </w:pPr>
      <w:r w:rsidRPr="00B543B6">
        <w:rPr>
          <w:rFonts w:ascii="Arial Narrow" w:hAnsi="Arial Narrow"/>
          <w:lang w:val="es-ES"/>
        </w:rPr>
        <w:t xml:space="preserve">Se </w:t>
      </w:r>
      <w:r w:rsidR="00784971">
        <w:rPr>
          <w:rFonts w:ascii="Arial Narrow" w:hAnsi="Arial Narrow"/>
        </w:rPr>
        <w:t>incluirá</w:t>
      </w:r>
      <w:r w:rsidRPr="00B543B6">
        <w:rPr>
          <w:rFonts w:ascii="Arial Narrow" w:hAnsi="Arial Narrow"/>
        </w:rPr>
        <w:t xml:space="preserve"> en el documento de arquitectura de referencia Core de AFP los siguientes patrones de una arquitectura basada en microservicios.</w:t>
      </w:r>
    </w:p>
    <w:p w14:paraId="412488A3"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Shared data microservices</w:t>
      </w:r>
    </w:p>
    <w:p w14:paraId="319AA2C4"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 xml:space="preserve">Aggregator microservices </w:t>
      </w:r>
    </w:p>
    <w:p w14:paraId="146312F8"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Proxy microservices</w:t>
      </w:r>
    </w:p>
    <w:p w14:paraId="37DB7ECC"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 xml:space="preserve">Chained microservices </w:t>
      </w:r>
    </w:p>
    <w:p w14:paraId="7A9C359E"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Asynchronous microservices</w:t>
      </w:r>
    </w:p>
    <w:p w14:paraId="55C1E29C" w14:textId="77777777" w:rsidR="00C66DBE" w:rsidRPr="00B543B6" w:rsidRDefault="00C66DBE" w:rsidP="00130788">
      <w:pPr>
        <w:pStyle w:val="ListParagraph"/>
        <w:numPr>
          <w:ilvl w:val="0"/>
          <w:numId w:val="21"/>
        </w:numPr>
        <w:jc w:val="both"/>
        <w:rPr>
          <w:rFonts w:ascii="Arial Narrow" w:hAnsi="Arial Narrow"/>
          <w:lang w:val="en-US"/>
        </w:rPr>
      </w:pPr>
      <w:r w:rsidRPr="00B543B6">
        <w:rPr>
          <w:rFonts w:ascii="Arial Narrow" w:hAnsi="Arial Narrow"/>
          <w:lang w:val="en-US"/>
        </w:rPr>
        <w:t>Synchronous microservices</w:t>
      </w:r>
    </w:p>
    <w:p w14:paraId="0A1F7063" w14:textId="77777777" w:rsidR="00B543B6" w:rsidRDefault="00B543B6" w:rsidP="00B543B6">
      <w:pPr>
        <w:jc w:val="both"/>
        <w:rPr>
          <w:lang w:val="en-US"/>
        </w:rPr>
      </w:pPr>
    </w:p>
    <w:p w14:paraId="73274726" w14:textId="77777777" w:rsidR="00B543B6" w:rsidRPr="00B543B6" w:rsidRDefault="00B543B6" w:rsidP="00B543B6">
      <w:pPr>
        <w:jc w:val="both"/>
        <w:rPr>
          <w:lang w:val="en-US"/>
        </w:rPr>
      </w:pPr>
      <w:r w:rsidRPr="00B008D4">
        <w:rPr>
          <w:noProof/>
          <w:lang w:val="en-US" w:eastAsia="en-US"/>
        </w:rPr>
        <w:drawing>
          <wp:inline distT="0" distB="0" distL="0" distR="0" wp14:anchorId="29BB7D26" wp14:editId="18BCDB9F">
            <wp:extent cx="5613400" cy="2752090"/>
            <wp:effectExtent l="0" t="0" r="6350" b="0"/>
            <wp:docPr id="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613400" cy="2752090"/>
                    </a:xfrm>
                    <a:prstGeom prst="rect">
                      <a:avLst/>
                    </a:prstGeom>
                    <a:noFill/>
                    <a:ln>
                      <a:noFill/>
                    </a:ln>
                    <a:extLst/>
                  </pic:spPr>
                </pic:pic>
              </a:graphicData>
            </a:graphic>
          </wp:inline>
        </w:drawing>
      </w:r>
    </w:p>
    <w:p w14:paraId="44E17E0E" w14:textId="77777777" w:rsidR="00C66DBE" w:rsidRDefault="00C66DBE" w:rsidP="00C66DBE">
      <w:pPr>
        <w:pStyle w:val="BodyText"/>
      </w:pPr>
    </w:p>
    <w:p w14:paraId="19ADC5AA" w14:textId="77777777" w:rsidR="00C66DBE" w:rsidRPr="00CD61F3" w:rsidRDefault="00C66DBE" w:rsidP="00C66DBE">
      <w:pPr>
        <w:pStyle w:val="HeadingBar"/>
        <w:numPr>
          <w:ilvl w:val="12"/>
          <w:numId w:val="0"/>
        </w:numPr>
        <w:rPr>
          <w:rFonts w:ascii="Arial Narrow" w:hAnsi="Arial Narrow"/>
          <w:color w:val="auto"/>
        </w:rPr>
      </w:pPr>
    </w:p>
    <w:p w14:paraId="3A84D7C9" w14:textId="77777777" w:rsidR="00C66DBE" w:rsidRDefault="00C66DBE" w:rsidP="00C66DBE">
      <w:pPr>
        <w:pStyle w:val="Heading3"/>
        <w:numPr>
          <w:ilvl w:val="12"/>
          <w:numId w:val="0"/>
        </w:numPr>
        <w:rPr>
          <w:rFonts w:ascii="Arial Narrow" w:hAnsi="Arial Narrow"/>
          <w:sz w:val="40"/>
          <w:szCs w:val="40"/>
        </w:rPr>
      </w:pPr>
      <w:bookmarkStart w:id="938" w:name="_Toc518330285"/>
      <w:r>
        <w:rPr>
          <w:rFonts w:ascii="Arial Narrow" w:hAnsi="Arial Narrow"/>
          <w:sz w:val="40"/>
          <w:szCs w:val="40"/>
        </w:rPr>
        <w:t>Patrones de BigData y Analítica</w:t>
      </w:r>
      <w:bookmarkEnd w:id="938"/>
    </w:p>
    <w:p w14:paraId="1557095F" w14:textId="77777777" w:rsidR="00C66DBE" w:rsidRPr="00B543B6" w:rsidRDefault="00C66DBE" w:rsidP="00130788">
      <w:pPr>
        <w:pStyle w:val="BodyText"/>
        <w:numPr>
          <w:ilvl w:val="0"/>
          <w:numId w:val="22"/>
        </w:numPr>
        <w:ind w:left="3255"/>
        <w:rPr>
          <w:rFonts w:ascii="Arial Narrow" w:hAnsi="Arial Narrow"/>
          <w:b/>
        </w:rPr>
      </w:pPr>
      <w:r w:rsidRPr="00B543B6">
        <w:rPr>
          <w:rFonts w:ascii="Arial Narrow" w:hAnsi="Arial Narrow"/>
          <w:b/>
        </w:rPr>
        <w:t>MapReduce Pattern</w:t>
      </w:r>
    </w:p>
    <w:p w14:paraId="470F42B3" w14:textId="0E1BB2FB" w:rsidR="00C66DBE" w:rsidRPr="00B543B6" w:rsidRDefault="00C66DBE" w:rsidP="004566AE">
      <w:pPr>
        <w:ind w:left="3255"/>
        <w:jc w:val="both"/>
        <w:rPr>
          <w:rFonts w:ascii="Arial Narrow" w:hAnsi="Arial Narrow"/>
          <w:lang w:val="es-ES"/>
        </w:rPr>
      </w:pPr>
      <w:r w:rsidRPr="00B543B6">
        <w:rPr>
          <w:rFonts w:ascii="Arial Narrow" w:hAnsi="Arial Narrow"/>
          <w:lang w:val="es-ES"/>
        </w:rPr>
        <w:t xml:space="preserve">Se propone implementar el patrón de arquitectura big data MapReduce que es una implementación de infraestructura de software que procesa y genera grandes conjuntos de datos mediante la aplicación de </w:t>
      </w:r>
      <w:r w:rsidR="004566AE">
        <w:rPr>
          <w:rFonts w:ascii="Arial Narrow" w:hAnsi="Arial Narrow"/>
          <w:lang w:val="es-ES"/>
        </w:rPr>
        <w:t>algoritmos paralelos y distribui</w:t>
      </w:r>
      <w:r w:rsidR="004566AE" w:rsidRPr="00B543B6">
        <w:rPr>
          <w:rFonts w:ascii="Arial Narrow" w:hAnsi="Arial Narrow"/>
          <w:lang w:val="es-ES"/>
        </w:rPr>
        <w:t>dos</w:t>
      </w:r>
      <w:r w:rsidRPr="00B543B6">
        <w:rPr>
          <w:rFonts w:ascii="Arial Narrow" w:hAnsi="Arial Narrow"/>
          <w:lang w:val="es-ES"/>
        </w:rPr>
        <w:t xml:space="preserve"> en una infraestructura de clúster.</w:t>
      </w:r>
    </w:p>
    <w:p w14:paraId="2F7EA7EB" w14:textId="77777777" w:rsidR="00C66DBE" w:rsidRPr="00B543B6" w:rsidRDefault="00C66DBE" w:rsidP="004566AE">
      <w:pPr>
        <w:jc w:val="both"/>
        <w:rPr>
          <w:rFonts w:ascii="Arial Narrow" w:hAnsi="Arial Narrow"/>
          <w:lang w:val="es-ES"/>
        </w:rPr>
      </w:pPr>
    </w:p>
    <w:p w14:paraId="28FCA283" w14:textId="77777777" w:rsidR="00C66DBE" w:rsidRPr="00B543B6" w:rsidRDefault="00C66DBE" w:rsidP="004566AE">
      <w:pPr>
        <w:ind w:left="3255"/>
        <w:jc w:val="both"/>
        <w:rPr>
          <w:rFonts w:ascii="Arial Narrow" w:hAnsi="Arial Narrow"/>
          <w:lang w:val="es-ES"/>
        </w:rPr>
      </w:pPr>
      <w:r w:rsidRPr="00B543B6">
        <w:rPr>
          <w:rFonts w:ascii="Arial Narrow" w:hAnsi="Arial Narrow"/>
          <w:lang w:val="es-ES"/>
        </w:rPr>
        <w:t>Los métodos principales de MapReduce son los siguientes:</w:t>
      </w:r>
    </w:p>
    <w:p w14:paraId="7EF341A5" w14:textId="77777777" w:rsidR="00C66DBE" w:rsidRPr="00B543B6" w:rsidRDefault="00C66DBE" w:rsidP="004566AE">
      <w:pPr>
        <w:jc w:val="both"/>
        <w:rPr>
          <w:rFonts w:ascii="Arial Narrow" w:hAnsi="Arial Narrow"/>
          <w:lang w:val="es-ES"/>
        </w:rPr>
      </w:pPr>
    </w:p>
    <w:p w14:paraId="552A50C6" w14:textId="77777777" w:rsidR="00C66DBE" w:rsidRPr="00B543B6" w:rsidRDefault="00C66DBE" w:rsidP="004566AE">
      <w:pPr>
        <w:pStyle w:val="ListParagraph"/>
        <w:numPr>
          <w:ilvl w:val="0"/>
          <w:numId w:val="23"/>
        </w:numPr>
        <w:ind w:left="4220"/>
        <w:contextualSpacing w:val="0"/>
        <w:jc w:val="both"/>
        <w:rPr>
          <w:rFonts w:ascii="Arial Narrow" w:hAnsi="Arial Narrow"/>
          <w:lang w:val="es-ES"/>
        </w:rPr>
      </w:pPr>
      <w:r w:rsidRPr="00B543B6">
        <w:rPr>
          <w:rFonts w:ascii="Arial Narrow" w:hAnsi="Arial Narrow"/>
          <w:lang w:val="es-ES"/>
        </w:rPr>
        <w:t>Mapa: responsable de filtrar y clasificar</w:t>
      </w:r>
    </w:p>
    <w:p w14:paraId="5369A341" w14:textId="77777777" w:rsidR="00C66DBE" w:rsidRPr="00B543B6" w:rsidRDefault="00C66DBE" w:rsidP="004566AE">
      <w:pPr>
        <w:pStyle w:val="ListParagraph"/>
        <w:numPr>
          <w:ilvl w:val="0"/>
          <w:numId w:val="23"/>
        </w:numPr>
        <w:ind w:left="4220"/>
        <w:contextualSpacing w:val="0"/>
        <w:jc w:val="both"/>
        <w:rPr>
          <w:rFonts w:ascii="Arial Narrow" w:hAnsi="Arial Narrow"/>
          <w:lang w:val="es-ES"/>
        </w:rPr>
      </w:pPr>
      <w:r w:rsidRPr="00B543B6">
        <w:rPr>
          <w:rFonts w:ascii="Arial Narrow" w:hAnsi="Arial Narrow"/>
          <w:lang w:val="es-ES"/>
        </w:rPr>
        <w:t>Reducir: Responsable de las operaciones (por ejemplo, contar el número de registros)</w:t>
      </w:r>
    </w:p>
    <w:p w14:paraId="16A8E0F6" w14:textId="77777777" w:rsidR="00B543B6" w:rsidRDefault="00B543B6" w:rsidP="004566AE">
      <w:pPr>
        <w:jc w:val="both"/>
        <w:rPr>
          <w:lang w:val="es-ES"/>
        </w:rPr>
      </w:pPr>
    </w:p>
    <w:p w14:paraId="67CB09DE" w14:textId="77777777" w:rsidR="00B543B6" w:rsidRPr="00B543B6" w:rsidRDefault="00B543B6" w:rsidP="004566AE">
      <w:pPr>
        <w:pStyle w:val="BodyText"/>
        <w:numPr>
          <w:ilvl w:val="0"/>
          <w:numId w:val="22"/>
        </w:numPr>
        <w:ind w:left="3255"/>
        <w:jc w:val="both"/>
        <w:rPr>
          <w:rFonts w:ascii="Arial Narrow" w:hAnsi="Arial Narrow"/>
          <w:b/>
        </w:rPr>
      </w:pPr>
      <w:r w:rsidRPr="00B543B6">
        <w:rPr>
          <w:rFonts w:ascii="Arial Narrow" w:hAnsi="Arial Narrow"/>
          <w:b/>
        </w:rPr>
        <w:t>Lamba Architecture</w:t>
      </w:r>
    </w:p>
    <w:p w14:paraId="734674F1" w14:textId="77777777" w:rsidR="00B543B6" w:rsidRDefault="00B543B6" w:rsidP="004566AE">
      <w:pPr>
        <w:ind w:left="3255"/>
        <w:jc w:val="both"/>
        <w:rPr>
          <w:rFonts w:ascii="Arial Narrow" w:hAnsi="Arial Narrow"/>
          <w:lang w:val="es-ES"/>
        </w:rPr>
      </w:pPr>
      <w:r w:rsidRPr="00B543B6">
        <w:rPr>
          <w:rFonts w:ascii="Arial Narrow" w:hAnsi="Arial Narrow"/>
        </w:rPr>
        <w:t>Como complemento del patrón anterior se propone en el documento marco implementar el patrón de arquitectura de procesamiento de datos para manejar cantidades masivas de datos para procesar rápidamente con el procesamiento por lotes y los métodos de procesamiento de flujo</w:t>
      </w:r>
      <w:r w:rsidRPr="00B543B6">
        <w:rPr>
          <w:rFonts w:ascii="Arial Narrow" w:hAnsi="Arial Narrow"/>
          <w:lang w:val="es-ES"/>
        </w:rPr>
        <w:t>.</w:t>
      </w:r>
    </w:p>
    <w:p w14:paraId="710145F2" w14:textId="77777777" w:rsidR="00B543B6" w:rsidRDefault="00B543B6" w:rsidP="004566AE">
      <w:pPr>
        <w:ind w:left="3255"/>
        <w:jc w:val="both"/>
        <w:rPr>
          <w:rFonts w:ascii="Arial Narrow" w:hAnsi="Arial Narrow"/>
          <w:lang w:val="es-ES"/>
        </w:rPr>
      </w:pPr>
    </w:p>
    <w:p w14:paraId="58E5539E" w14:textId="77777777" w:rsidR="00B543B6" w:rsidRPr="00B543B6" w:rsidRDefault="00B543B6" w:rsidP="004566AE">
      <w:pPr>
        <w:ind w:left="3255"/>
        <w:jc w:val="both"/>
        <w:rPr>
          <w:rFonts w:ascii="Arial Narrow" w:hAnsi="Arial Narrow"/>
        </w:rPr>
      </w:pPr>
      <w:r w:rsidRPr="00B543B6">
        <w:rPr>
          <w:rFonts w:ascii="Arial Narrow" w:hAnsi="Arial Narrow"/>
        </w:rPr>
        <w:t>Algunas características fundamentales de la arquitectura Lambda son las siguientes:</w:t>
      </w:r>
    </w:p>
    <w:p w14:paraId="70C5B43B" w14:textId="77777777" w:rsidR="00B543B6" w:rsidRPr="00156968" w:rsidRDefault="00B543B6" w:rsidP="004566AE">
      <w:pPr>
        <w:jc w:val="both"/>
      </w:pPr>
    </w:p>
    <w:p w14:paraId="6BA0217C" w14:textId="77777777" w:rsidR="00B543B6" w:rsidRPr="00B543B6" w:rsidRDefault="00B543B6" w:rsidP="004566AE">
      <w:pPr>
        <w:pStyle w:val="ListParagraph"/>
        <w:numPr>
          <w:ilvl w:val="0"/>
          <w:numId w:val="24"/>
        </w:numPr>
        <w:ind w:left="4220"/>
        <w:contextualSpacing w:val="0"/>
        <w:jc w:val="both"/>
        <w:rPr>
          <w:rFonts w:ascii="Arial Narrow" w:hAnsi="Arial Narrow"/>
        </w:rPr>
      </w:pPr>
      <w:r w:rsidRPr="00B543B6">
        <w:rPr>
          <w:rFonts w:ascii="Arial Narrow" w:hAnsi="Arial Narrow"/>
        </w:rPr>
        <w:t>Depende de los principios de datos subyacentes de append-only, inmutable y atomic</w:t>
      </w:r>
    </w:p>
    <w:p w14:paraId="79317B2B" w14:textId="77777777" w:rsidR="00B543B6" w:rsidRPr="00B543B6" w:rsidRDefault="00B543B6" w:rsidP="004566AE">
      <w:pPr>
        <w:pStyle w:val="ListParagraph"/>
        <w:numPr>
          <w:ilvl w:val="0"/>
          <w:numId w:val="24"/>
        </w:numPr>
        <w:ind w:left="4220"/>
        <w:contextualSpacing w:val="0"/>
        <w:jc w:val="both"/>
        <w:rPr>
          <w:rFonts w:ascii="Arial Narrow" w:hAnsi="Arial Narrow"/>
        </w:rPr>
      </w:pPr>
      <w:r w:rsidRPr="00B543B6">
        <w:rPr>
          <w:rFonts w:ascii="Arial Narrow" w:hAnsi="Arial Narrow"/>
        </w:rPr>
        <w:t>Prospera equilibrando la latencia, el rendimiento y la tolerancia a fallas</w:t>
      </w:r>
    </w:p>
    <w:p w14:paraId="7A4F1AD3" w14:textId="77777777" w:rsidR="00B543B6" w:rsidRPr="00B543B6" w:rsidRDefault="00B543B6" w:rsidP="004566AE">
      <w:pPr>
        <w:pStyle w:val="ListParagraph"/>
        <w:numPr>
          <w:ilvl w:val="0"/>
          <w:numId w:val="24"/>
        </w:numPr>
        <w:ind w:left="4220"/>
        <w:contextualSpacing w:val="0"/>
        <w:jc w:val="both"/>
        <w:rPr>
          <w:rFonts w:ascii="Arial Narrow" w:hAnsi="Arial Narrow"/>
        </w:rPr>
      </w:pPr>
      <w:r w:rsidRPr="00B543B6">
        <w:rPr>
          <w:rFonts w:ascii="Arial Narrow" w:hAnsi="Arial Narrow"/>
        </w:rPr>
        <w:t>Se correlaciona con el crecimiento de big data y análisis en tiempo real</w:t>
      </w:r>
    </w:p>
    <w:p w14:paraId="47C51ABF" w14:textId="77777777" w:rsidR="00B543B6" w:rsidRPr="00B543B6" w:rsidRDefault="00B543B6" w:rsidP="004566AE">
      <w:pPr>
        <w:pStyle w:val="ListParagraph"/>
        <w:numPr>
          <w:ilvl w:val="0"/>
          <w:numId w:val="24"/>
        </w:numPr>
        <w:ind w:left="4220"/>
        <w:contextualSpacing w:val="0"/>
        <w:jc w:val="both"/>
        <w:rPr>
          <w:rFonts w:ascii="Arial Narrow" w:hAnsi="Arial Narrow"/>
        </w:rPr>
      </w:pPr>
      <w:r w:rsidRPr="00B543B6">
        <w:rPr>
          <w:rFonts w:ascii="Arial Narrow" w:hAnsi="Arial Narrow"/>
        </w:rPr>
        <w:t>Ayuda a mitigar las latencias de MapReduce</w:t>
      </w:r>
    </w:p>
    <w:p w14:paraId="6F9FE23B" w14:textId="77777777" w:rsidR="00B543B6" w:rsidRDefault="00B543B6" w:rsidP="004566AE">
      <w:pPr>
        <w:ind w:left="3255"/>
        <w:jc w:val="both"/>
        <w:rPr>
          <w:rFonts w:ascii="Arial Narrow" w:hAnsi="Arial Narrow"/>
        </w:rPr>
      </w:pPr>
    </w:p>
    <w:p w14:paraId="63B6F142" w14:textId="77777777" w:rsidR="00B543B6" w:rsidRPr="00B543B6" w:rsidRDefault="00B543B6" w:rsidP="00B543B6">
      <w:pPr>
        <w:ind w:left="3255"/>
        <w:rPr>
          <w:rFonts w:ascii="Arial Narrow" w:hAnsi="Arial Narrow"/>
        </w:rPr>
      </w:pPr>
      <w:r>
        <w:rPr>
          <w:noProof/>
          <w:lang w:val="en-US" w:eastAsia="en-US"/>
        </w:rPr>
        <w:lastRenderedPageBreak/>
        <w:drawing>
          <wp:inline distT="0" distB="0" distL="0" distR="0" wp14:anchorId="20421ACF" wp14:editId="230B4BF2">
            <wp:extent cx="3733800" cy="427386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9780" cy="4280714"/>
                    </a:xfrm>
                    <a:prstGeom prst="rect">
                      <a:avLst/>
                    </a:prstGeom>
                  </pic:spPr>
                </pic:pic>
              </a:graphicData>
            </a:graphic>
          </wp:inline>
        </w:drawing>
      </w:r>
    </w:p>
    <w:p w14:paraId="7C526CAE" w14:textId="77777777" w:rsidR="00B543B6" w:rsidRDefault="00B543B6" w:rsidP="00C66DBE">
      <w:pPr>
        <w:rPr>
          <w:lang w:val="es-ES"/>
        </w:rPr>
      </w:pPr>
    </w:p>
    <w:p w14:paraId="01204B26" w14:textId="77777777" w:rsidR="00B543B6" w:rsidRPr="00B543B6" w:rsidRDefault="00B543B6" w:rsidP="00130788">
      <w:pPr>
        <w:pStyle w:val="BodyText"/>
        <w:numPr>
          <w:ilvl w:val="0"/>
          <w:numId w:val="22"/>
        </w:numPr>
        <w:ind w:left="3255"/>
        <w:rPr>
          <w:rFonts w:ascii="Arial Narrow" w:hAnsi="Arial Narrow"/>
          <w:b/>
        </w:rPr>
      </w:pPr>
      <w:r>
        <w:rPr>
          <w:rFonts w:ascii="Arial Narrow" w:hAnsi="Arial Narrow"/>
          <w:b/>
        </w:rPr>
        <w:t>Data Lake Architecture</w:t>
      </w:r>
    </w:p>
    <w:p w14:paraId="4EEF8EB3" w14:textId="77777777" w:rsidR="00B543B6" w:rsidRPr="004566AE" w:rsidRDefault="00B543B6" w:rsidP="00B543B6">
      <w:pPr>
        <w:ind w:left="3255"/>
        <w:rPr>
          <w:rFonts w:ascii="Arial Narrow" w:hAnsi="Arial Narrow"/>
        </w:rPr>
      </w:pPr>
      <w:r w:rsidRPr="004566AE">
        <w:rPr>
          <w:rFonts w:ascii="Arial Narrow" w:hAnsi="Arial Narrow"/>
        </w:rPr>
        <w:t>Se propone implementar el patrón de arquitectura Data Lake que proporciona formas eficientes de lograr la reutilización de la mayor parte de la infraestructura de datos y, al mismo tiempo, obtener los beneficios de los cambios de paradigma de big data.</w:t>
      </w:r>
    </w:p>
    <w:p w14:paraId="57425513" w14:textId="77777777" w:rsidR="00B543B6" w:rsidRPr="004566AE" w:rsidRDefault="00B543B6" w:rsidP="00B543B6">
      <w:pPr>
        <w:ind w:left="3255"/>
        <w:rPr>
          <w:rFonts w:ascii="Arial Narrow" w:hAnsi="Arial Narrow"/>
        </w:rPr>
      </w:pPr>
    </w:p>
    <w:p w14:paraId="26C69C5C" w14:textId="77777777" w:rsidR="00B543B6" w:rsidRPr="004566AE" w:rsidRDefault="00B543B6" w:rsidP="00B543B6">
      <w:pPr>
        <w:ind w:left="3255"/>
        <w:rPr>
          <w:rFonts w:ascii="Arial Narrow" w:hAnsi="Arial Narrow"/>
        </w:rPr>
      </w:pPr>
      <w:r w:rsidRPr="004566AE">
        <w:rPr>
          <w:rFonts w:ascii="Arial Narrow" w:hAnsi="Arial Narrow"/>
        </w:rPr>
        <w:t>Los Data Lake tienen las siguientes características esenciales para abordar:</w:t>
      </w:r>
    </w:p>
    <w:p w14:paraId="2C6942D3" w14:textId="77777777" w:rsidR="00B543B6" w:rsidRPr="004566AE" w:rsidRDefault="00B543B6" w:rsidP="00130788">
      <w:pPr>
        <w:pStyle w:val="ListParagraph"/>
        <w:numPr>
          <w:ilvl w:val="0"/>
          <w:numId w:val="25"/>
        </w:numPr>
        <w:ind w:left="4580"/>
        <w:contextualSpacing w:val="0"/>
        <w:jc w:val="both"/>
        <w:rPr>
          <w:rFonts w:ascii="Arial Narrow" w:hAnsi="Arial Narrow"/>
        </w:rPr>
      </w:pPr>
      <w:r w:rsidRPr="004566AE">
        <w:rPr>
          <w:rFonts w:ascii="Arial Narrow" w:hAnsi="Arial Narrow"/>
        </w:rPr>
        <w:t>Administre abundantes datos sin procesar</w:t>
      </w:r>
    </w:p>
    <w:p w14:paraId="5D35647A" w14:textId="77777777" w:rsidR="00B543B6" w:rsidRPr="004566AE" w:rsidRDefault="00B543B6" w:rsidP="00130788">
      <w:pPr>
        <w:pStyle w:val="ListParagraph"/>
        <w:numPr>
          <w:ilvl w:val="0"/>
          <w:numId w:val="25"/>
        </w:numPr>
        <w:ind w:left="4580"/>
        <w:contextualSpacing w:val="0"/>
        <w:jc w:val="both"/>
        <w:rPr>
          <w:rFonts w:ascii="Arial Narrow" w:hAnsi="Arial Narrow"/>
        </w:rPr>
      </w:pPr>
      <w:r w:rsidRPr="004566AE">
        <w:rPr>
          <w:rFonts w:ascii="Arial Narrow" w:hAnsi="Arial Narrow"/>
        </w:rPr>
        <w:t>Retener datos el mayor tiempo posible</w:t>
      </w:r>
    </w:p>
    <w:p w14:paraId="645C95A1" w14:textId="77777777" w:rsidR="00B543B6" w:rsidRPr="004566AE" w:rsidRDefault="00B543B6" w:rsidP="00130788">
      <w:pPr>
        <w:pStyle w:val="ListParagraph"/>
        <w:numPr>
          <w:ilvl w:val="0"/>
          <w:numId w:val="25"/>
        </w:numPr>
        <w:ind w:left="4580"/>
        <w:contextualSpacing w:val="0"/>
        <w:jc w:val="both"/>
        <w:rPr>
          <w:rFonts w:ascii="Arial Narrow" w:hAnsi="Arial Narrow"/>
        </w:rPr>
      </w:pPr>
      <w:r w:rsidRPr="004566AE">
        <w:rPr>
          <w:rFonts w:ascii="Arial Narrow" w:hAnsi="Arial Narrow"/>
        </w:rPr>
        <w:t>Capacidad de gestionar la transformación de dato</w:t>
      </w:r>
    </w:p>
    <w:p w14:paraId="4EE51E40" w14:textId="77777777" w:rsidR="00B543B6" w:rsidRPr="004566AE" w:rsidRDefault="00B543B6" w:rsidP="00130788">
      <w:pPr>
        <w:pStyle w:val="ListParagraph"/>
        <w:numPr>
          <w:ilvl w:val="0"/>
          <w:numId w:val="25"/>
        </w:numPr>
        <w:ind w:left="4580"/>
        <w:contextualSpacing w:val="0"/>
        <w:jc w:val="both"/>
        <w:rPr>
          <w:rFonts w:ascii="Arial Narrow" w:hAnsi="Arial Narrow"/>
          <w:lang w:val="en-US"/>
        </w:rPr>
      </w:pPr>
      <w:r w:rsidRPr="004566AE">
        <w:rPr>
          <w:rFonts w:ascii="Arial Narrow" w:hAnsi="Arial Narrow"/>
          <w:lang w:val="en-US"/>
        </w:rPr>
        <w:t>Soporte de esquema dinámico</w:t>
      </w:r>
    </w:p>
    <w:p w14:paraId="46C65225" w14:textId="77777777" w:rsidR="00B543B6" w:rsidRDefault="00B543B6" w:rsidP="00B543B6">
      <w:pPr>
        <w:ind w:left="3255"/>
      </w:pPr>
    </w:p>
    <w:p w14:paraId="414A2790" w14:textId="77777777" w:rsidR="00B543B6" w:rsidRDefault="00B543B6" w:rsidP="00B543B6">
      <w:pPr>
        <w:ind w:left="3255"/>
      </w:pPr>
      <w:r>
        <w:rPr>
          <w:noProof/>
          <w:lang w:val="en-US" w:eastAsia="en-US"/>
        </w:rPr>
        <w:lastRenderedPageBreak/>
        <w:drawing>
          <wp:inline distT="0" distB="0" distL="0" distR="0" wp14:anchorId="036D471A" wp14:editId="124D6F2A">
            <wp:extent cx="3911600" cy="3157599"/>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1395" cy="3173578"/>
                    </a:xfrm>
                    <a:prstGeom prst="rect">
                      <a:avLst/>
                    </a:prstGeom>
                  </pic:spPr>
                </pic:pic>
              </a:graphicData>
            </a:graphic>
          </wp:inline>
        </w:drawing>
      </w:r>
    </w:p>
    <w:p w14:paraId="54DC9C26" w14:textId="77777777" w:rsidR="00B543B6" w:rsidRDefault="00B543B6" w:rsidP="00B543B6">
      <w:pPr>
        <w:ind w:left="3255"/>
      </w:pPr>
    </w:p>
    <w:p w14:paraId="2E5F39AB" w14:textId="77777777" w:rsidR="00B543B6" w:rsidRDefault="00B543B6" w:rsidP="00B543B6">
      <w:pPr>
        <w:ind w:left="3255"/>
      </w:pPr>
    </w:p>
    <w:p w14:paraId="16342320" w14:textId="77777777" w:rsidR="00130788" w:rsidRPr="00CD61F3" w:rsidRDefault="00130788" w:rsidP="00130788">
      <w:pPr>
        <w:pStyle w:val="HeadingBar"/>
        <w:numPr>
          <w:ilvl w:val="12"/>
          <w:numId w:val="0"/>
        </w:numPr>
        <w:rPr>
          <w:rFonts w:ascii="Arial Narrow" w:hAnsi="Arial Narrow"/>
          <w:color w:val="auto"/>
        </w:rPr>
      </w:pPr>
    </w:p>
    <w:p w14:paraId="69343978" w14:textId="77777777" w:rsidR="00130788" w:rsidRDefault="00130788" w:rsidP="00130788">
      <w:pPr>
        <w:pStyle w:val="Heading3"/>
        <w:numPr>
          <w:ilvl w:val="12"/>
          <w:numId w:val="0"/>
        </w:numPr>
        <w:rPr>
          <w:rFonts w:ascii="Arial Narrow" w:hAnsi="Arial Narrow"/>
          <w:sz w:val="40"/>
          <w:szCs w:val="40"/>
        </w:rPr>
      </w:pPr>
      <w:bookmarkStart w:id="939" w:name="_Toc518330286"/>
      <w:r>
        <w:rPr>
          <w:rFonts w:ascii="Arial Narrow" w:hAnsi="Arial Narrow"/>
          <w:sz w:val="40"/>
          <w:szCs w:val="40"/>
        </w:rPr>
        <w:t>Patrones de Arquitectura MSA</w:t>
      </w:r>
      <w:bookmarkEnd w:id="939"/>
    </w:p>
    <w:p w14:paraId="138DAF4D" w14:textId="77777777" w:rsidR="00130788" w:rsidRPr="00130788" w:rsidRDefault="00130788" w:rsidP="004566AE">
      <w:pPr>
        <w:pStyle w:val="BodyText"/>
        <w:jc w:val="both"/>
        <w:rPr>
          <w:rFonts w:ascii="Arial Narrow" w:hAnsi="Arial Narrow"/>
          <w:lang w:val="es-ES"/>
        </w:rPr>
      </w:pPr>
      <w:r w:rsidRPr="00130788">
        <w:rPr>
          <w:rFonts w:ascii="Arial Narrow" w:hAnsi="Arial Narrow"/>
          <w:lang w:val="es-ES"/>
        </w:rPr>
        <w:t>Se propone incluir en el documento de arquitectura de referencia Core de AFP los siguientes estándares de desarrollo y plataforma.</w:t>
      </w:r>
    </w:p>
    <w:p w14:paraId="3D8AD65E"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JavaScript, Angular, BootStrap &amp; HTML 5</w:t>
      </w:r>
    </w:p>
    <w:p w14:paraId="124EB33C"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 xml:space="preserve">Java, Spring Framework, Spring Boot </w:t>
      </w:r>
    </w:p>
    <w:p w14:paraId="703ECB87"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Spring Security</w:t>
      </w:r>
    </w:p>
    <w:p w14:paraId="3412E5DE"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API Management</w:t>
      </w:r>
    </w:p>
    <w:p w14:paraId="540937CF"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Microservices</w:t>
      </w:r>
    </w:p>
    <w:p w14:paraId="00AEE8F4"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SOA / BPMN</w:t>
      </w:r>
    </w:p>
    <w:p w14:paraId="512B8991"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Business Rules Management System</w:t>
      </w:r>
    </w:p>
    <w:p w14:paraId="0E4970F9"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 xml:space="preserve">IaaS  </w:t>
      </w:r>
    </w:p>
    <w:p w14:paraId="327FB19C"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Paas / CaaS</w:t>
      </w:r>
    </w:p>
    <w:p w14:paraId="67CD8D81" w14:textId="77777777" w:rsidR="00130788" w:rsidRPr="00130788" w:rsidRDefault="00130788" w:rsidP="00130788">
      <w:pPr>
        <w:pStyle w:val="ListParagraph"/>
        <w:numPr>
          <w:ilvl w:val="0"/>
          <w:numId w:val="21"/>
        </w:numPr>
        <w:jc w:val="both"/>
        <w:rPr>
          <w:rFonts w:ascii="Arial Narrow" w:hAnsi="Arial Narrow"/>
          <w:lang w:val="en-US"/>
        </w:rPr>
      </w:pPr>
      <w:r w:rsidRPr="00130788">
        <w:rPr>
          <w:rFonts w:ascii="Arial Narrow" w:hAnsi="Arial Narrow"/>
          <w:lang w:val="en-US"/>
        </w:rPr>
        <w:t>Event-Driven</w:t>
      </w:r>
    </w:p>
    <w:p w14:paraId="53BA73EA" w14:textId="77777777" w:rsidR="00130788" w:rsidRPr="00B543B6" w:rsidRDefault="00130788" w:rsidP="00130788">
      <w:pPr>
        <w:pStyle w:val="BodyText"/>
        <w:rPr>
          <w:rFonts w:ascii="Arial Narrow" w:hAnsi="Arial Narrow"/>
        </w:rPr>
      </w:pPr>
    </w:p>
    <w:p w14:paraId="32FDC0FC" w14:textId="77777777" w:rsidR="00130788" w:rsidRPr="00156968" w:rsidRDefault="00130788" w:rsidP="00130788">
      <w:pPr>
        <w:ind w:left="1843" w:hanging="142"/>
      </w:pPr>
      <w:r w:rsidRPr="00B008D4">
        <w:rPr>
          <w:noProof/>
          <w:lang w:val="en-US" w:eastAsia="en-US"/>
        </w:rPr>
        <w:lastRenderedPageBreak/>
        <w:drawing>
          <wp:inline distT="0" distB="0" distL="0" distR="0" wp14:anchorId="3FAE5302" wp14:editId="1DB348C6">
            <wp:extent cx="5613400" cy="2252980"/>
            <wp:effectExtent l="0" t="0" r="0" b="0"/>
            <wp:docPr id="2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pic:cNvPicPr>
                      <a:picLocks noChangeAspect="1"/>
                    </pic:cNvPicPr>
                  </pic:nvPicPr>
                  <pic:blipFill>
                    <a:blip r:embed="rId47"/>
                    <a:stretch>
                      <a:fillRect/>
                    </a:stretch>
                  </pic:blipFill>
                  <pic:spPr>
                    <a:xfrm>
                      <a:off x="0" y="0"/>
                      <a:ext cx="5613400" cy="2252980"/>
                    </a:xfrm>
                    <a:prstGeom prst="rect">
                      <a:avLst/>
                    </a:prstGeom>
                  </pic:spPr>
                </pic:pic>
              </a:graphicData>
            </a:graphic>
          </wp:inline>
        </w:drawing>
      </w:r>
    </w:p>
    <w:p w14:paraId="4BE14961" w14:textId="77777777" w:rsidR="00B543B6" w:rsidRPr="00B543B6" w:rsidRDefault="00B543B6" w:rsidP="00B543B6">
      <w:pPr>
        <w:ind w:left="3255"/>
        <w:rPr>
          <w:rFonts w:ascii="Arial Narrow" w:hAnsi="Arial Narrow"/>
        </w:rPr>
      </w:pPr>
    </w:p>
    <w:p w14:paraId="1CC8F32B" w14:textId="77777777" w:rsidR="00130788" w:rsidRPr="00CD61F3" w:rsidRDefault="00130788" w:rsidP="00130788">
      <w:pPr>
        <w:pStyle w:val="HeadingBar"/>
        <w:numPr>
          <w:ilvl w:val="12"/>
          <w:numId w:val="0"/>
        </w:numPr>
        <w:rPr>
          <w:rFonts w:ascii="Arial Narrow" w:hAnsi="Arial Narrow"/>
          <w:color w:val="auto"/>
        </w:rPr>
      </w:pPr>
    </w:p>
    <w:p w14:paraId="642585CC" w14:textId="77777777" w:rsidR="00130788" w:rsidRDefault="00130788" w:rsidP="00130788">
      <w:pPr>
        <w:pStyle w:val="Heading3"/>
        <w:numPr>
          <w:ilvl w:val="12"/>
          <w:numId w:val="0"/>
        </w:numPr>
        <w:rPr>
          <w:rFonts w:ascii="Arial Narrow" w:hAnsi="Arial Narrow"/>
          <w:sz w:val="40"/>
          <w:szCs w:val="40"/>
        </w:rPr>
      </w:pPr>
      <w:bookmarkStart w:id="940" w:name="_Toc518330287"/>
      <w:r>
        <w:rPr>
          <w:rFonts w:ascii="Arial Narrow" w:hAnsi="Arial Narrow"/>
          <w:sz w:val="40"/>
          <w:szCs w:val="40"/>
        </w:rPr>
        <w:t>Framework de desarrollo y seguridad a implementar</w:t>
      </w:r>
      <w:bookmarkEnd w:id="940"/>
    </w:p>
    <w:p w14:paraId="0E8AC066" w14:textId="2CA9FC50" w:rsidR="00130788" w:rsidRDefault="004566AE" w:rsidP="004566AE">
      <w:pPr>
        <w:pStyle w:val="BodyText"/>
        <w:jc w:val="both"/>
        <w:rPr>
          <w:rFonts w:ascii="Arial Narrow" w:hAnsi="Arial Narrow"/>
          <w:lang w:val="es-ES"/>
        </w:rPr>
      </w:pPr>
      <w:r>
        <w:rPr>
          <w:rFonts w:ascii="Arial Narrow" w:hAnsi="Arial Narrow"/>
          <w:lang w:val="es-ES"/>
        </w:rPr>
        <w:t>Se incluirán</w:t>
      </w:r>
      <w:r w:rsidR="00130788" w:rsidRPr="00130788">
        <w:rPr>
          <w:rFonts w:ascii="Arial Narrow" w:hAnsi="Arial Narrow"/>
          <w:lang w:val="es-ES"/>
        </w:rPr>
        <w:t xml:space="preserve"> en el documento de arquitectura de referencia Core de AFP los siguientes estándares de desarrollo y plataforma.</w:t>
      </w:r>
    </w:p>
    <w:p w14:paraId="7C03C1FF" w14:textId="03FD7F4A" w:rsidR="00130788" w:rsidRPr="00130788" w:rsidRDefault="00130788" w:rsidP="004566AE">
      <w:pPr>
        <w:pStyle w:val="BodyText"/>
        <w:jc w:val="both"/>
        <w:rPr>
          <w:rFonts w:ascii="Arial Narrow" w:hAnsi="Arial Narrow"/>
          <w:lang w:val="es-ES"/>
        </w:rPr>
      </w:pPr>
      <w:r w:rsidRPr="00130788">
        <w:rPr>
          <w:rFonts w:ascii="Arial Narrow" w:hAnsi="Arial Narrow"/>
          <w:lang w:val="es-ES"/>
        </w:rPr>
        <w:t>En el documento m</w:t>
      </w:r>
      <w:r w:rsidR="004566AE">
        <w:rPr>
          <w:rFonts w:ascii="Arial Narrow" w:hAnsi="Arial Narrow"/>
          <w:lang w:val="es-ES"/>
        </w:rPr>
        <w:t>arco se detallará</w:t>
      </w:r>
      <w:r w:rsidRPr="00130788">
        <w:rPr>
          <w:rFonts w:ascii="Arial Narrow" w:hAnsi="Arial Narrow"/>
          <w:lang w:val="es-ES"/>
        </w:rPr>
        <w:t>n e implemen</w:t>
      </w:r>
      <w:r w:rsidR="004566AE">
        <w:rPr>
          <w:rFonts w:ascii="Arial Narrow" w:hAnsi="Arial Narrow"/>
          <w:lang w:val="es-ES"/>
        </w:rPr>
        <w:t>tará</w:t>
      </w:r>
      <w:r w:rsidRPr="00130788">
        <w:rPr>
          <w:rFonts w:ascii="Arial Narrow" w:hAnsi="Arial Narrow"/>
          <w:lang w:val="es-ES"/>
        </w:rPr>
        <w:t>n los siguientes framework por cada capa y por el escenario adecuado.</w:t>
      </w:r>
    </w:p>
    <w:p w14:paraId="373655A3" w14:textId="1A7F19FE" w:rsidR="00130788" w:rsidRPr="00130788" w:rsidRDefault="004566AE" w:rsidP="004566AE">
      <w:pPr>
        <w:pStyle w:val="BodyText"/>
        <w:jc w:val="both"/>
        <w:rPr>
          <w:rFonts w:ascii="Arial Narrow" w:hAnsi="Arial Narrow"/>
          <w:lang w:val="es-ES"/>
        </w:rPr>
      </w:pPr>
      <w:r>
        <w:rPr>
          <w:rFonts w:ascii="Arial Narrow" w:hAnsi="Arial Narrow"/>
          <w:lang w:val="es-ES"/>
        </w:rPr>
        <w:t>Se contemplará</w:t>
      </w:r>
      <w:r w:rsidR="00130788" w:rsidRPr="00130788">
        <w:rPr>
          <w:rFonts w:ascii="Arial Narrow" w:hAnsi="Arial Narrow"/>
          <w:lang w:val="es-ES"/>
        </w:rPr>
        <w:t xml:space="preserve"> también un roadmap tecnológico </w:t>
      </w:r>
      <w:r>
        <w:rPr>
          <w:rFonts w:ascii="Arial Narrow" w:hAnsi="Arial Narrow"/>
          <w:lang w:val="es-ES"/>
        </w:rPr>
        <w:t>de cada framework y se realizará</w:t>
      </w:r>
      <w:r w:rsidR="00130788" w:rsidRPr="00130788">
        <w:rPr>
          <w:rFonts w:ascii="Arial Narrow" w:hAnsi="Arial Narrow"/>
          <w:lang w:val="es-ES"/>
        </w:rPr>
        <w:t xml:space="preserve"> una elección en base a las habilidades y conocimiento</w:t>
      </w:r>
      <w:r>
        <w:rPr>
          <w:rFonts w:ascii="Arial Narrow" w:hAnsi="Arial Narrow"/>
          <w:lang w:val="es-ES"/>
        </w:rPr>
        <w:t>s</w:t>
      </w:r>
      <w:r w:rsidR="00130788" w:rsidRPr="00130788">
        <w:rPr>
          <w:rFonts w:ascii="Arial Narrow" w:hAnsi="Arial Narrow"/>
          <w:lang w:val="es-ES"/>
        </w:rPr>
        <w:t xml:space="preserve"> que se tengan en las </w:t>
      </w:r>
      <w:r>
        <w:rPr>
          <w:rFonts w:ascii="Arial Narrow" w:hAnsi="Arial Narrow"/>
          <w:lang w:val="es-ES"/>
        </w:rPr>
        <w:t>fá</w:t>
      </w:r>
      <w:r w:rsidR="00130788" w:rsidRPr="00130788">
        <w:rPr>
          <w:rFonts w:ascii="Arial Narrow" w:hAnsi="Arial Narrow"/>
          <w:lang w:val="es-ES"/>
        </w:rPr>
        <w:t>bricas de desarro</w:t>
      </w:r>
      <w:r>
        <w:rPr>
          <w:rFonts w:ascii="Arial Narrow" w:hAnsi="Arial Narrow"/>
          <w:lang w:val="es-ES"/>
        </w:rPr>
        <w:t>llo, es decir el documento nos dará</w:t>
      </w:r>
      <w:r w:rsidR="00130788" w:rsidRPr="00130788">
        <w:rPr>
          <w:rFonts w:ascii="Arial Narrow" w:hAnsi="Arial Narrow"/>
          <w:lang w:val="es-ES"/>
        </w:rPr>
        <w:t xml:space="preserve"> un nivel de detalle sobre las metodologías a utiliz</w:t>
      </w:r>
      <w:r>
        <w:rPr>
          <w:rFonts w:ascii="Arial Narrow" w:hAnsi="Arial Narrow"/>
          <w:lang w:val="es-ES"/>
        </w:rPr>
        <w:t>ar para la evaluación de los framework que má</w:t>
      </w:r>
      <w:r w:rsidR="00130788" w:rsidRPr="00130788">
        <w:rPr>
          <w:rFonts w:ascii="Arial Narrow" w:hAnsi="Arial Narrow"/>
          <w:lang w:val="es-ES"/>
        </w:rPr>
        <w:t xml:space="preserve">s se adecuan a la organización, casos de negocio y </w:t>
      </w:r>
      <w:r w:rsidRPr="00130788">
        <w:rPr>
          <w:rFonts w:ascii="Arial Narrow" w:hAnsi="Arial Narrow"/>
          <w:lang w:val="es-ES"/>
        </w:rPr>
        <w:t>expectativas</w:t>
      </w:r>
      <w:r w:rsidR="00130788" w:rsidRPr="00130788">
        <w:rPr>
          <w:rFonts w:ascii="Arial Narrow" w:hAnsi="Arial Narrow"/>
          <w:lang w:val="es-ES"/>
        </w:rPr>
        <w:t xml:space="preserve"> a nivel de la organización.</w:t>
      </w:r>
    </w:p>
    <w:p w14:paraId="3A802DC0" w14:textId="77777777" w:rsidR="00130788" w:rsidRPr="00130788" w:rsidRDefault="00130788" w:rsidP="00130788">
      <w:pPr>
        <w:pStyle w:val="BodyText"/>
        <w:rPr>
          <w:rFonts w:ascii="Arial Narrow" w:hAnsi="Arial Narrow"/>
          <w:lang w:val="es-ES"/>
        </w:rPr>
      </w:pPr>
    </w:p>
    <w:p w14:paraId="6267E8ED" w14:textId="77777777" w:rsidR="00130788" w:rsidRDefault="00130788" w:rsidP="00130788">
      <w:pPr>
        <w:pStyle w:val="BodyText"/>
        <w:ind w:left="0"/>
        <w:jc w:val="center"/>
        <w:rPr>
          <w:b/>
          <w:lang w:val="es-ES"/>
        </w:rPr>
      </w:pPr>
    </w:p>
    <w:p w14:paraId="475FC58E" w14:textId="763013EF" w:rsidR="00C66DBE" w:rsidRDefault="009451BE" w:rsidP="00130788">
      <w:pPr>
        <w:pStyle w:val="BodyText"/>
        <w:ind w:left="0"/>
        <w:jc w:val="center"/>
        <w:rPr>
          <w:b/>
          <w:lang w:val="es-ES"/>
        </w:rPr>
      </w:pPr>
      <w:r w:rsidRPr="009451BE">
        <w:rPr>
          <w:b/>
          <w:noProof/>
          <w:lang w:val="en-US" w:eastAsia="en-US"/>
        </w:rPr>
        <w:lastRenderedPageBreak/>
        <w:drawing>
          <wp:inline distT="0" distB="0" distL="0" distR="0" wp14:anchorId="2D79B1F5" wp14:editId="53D2D901">
            <wp:extent cx="6631305" cy="3769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31305" cy="3769360"/>
                    </a:xfrm>
                    <a:prstGeom prst="rect">
                      <a:avLst/>
                    </a:prstGeom>
                  </pic:spPr>
                </pic:pic>
              </a:graphicData>
            </a:graphic>
          </wp:inline>
        </w:drawing>
      </w:r>
    </w:p>
    <w:p w14:paraId="402AC349" w14:textId="77777777" w:rsidR="00130788" w:rsidRPr="00B543B6" w:rsidRDefault="00130788" w:rsidP="00130788">
      <w:pPr>
        <w:pStyle w:val="BodyText"/>
        <w:ind w:left="0"/>
        <w:jc w:val="center"/>
        <w:rPr>
          <w:b/>
          <w:lang w:val="es-ES"/>
        </w:rPr>
      </w:pPr>
    </w:p>
    <w:p w14:paraId="4392942C" w14:textId="77777777" w:rsidR="00130788" w:rsidRPr="00CD61F3" w:rsidRDefault="00130788" w:rsidP="00130788">
      <w:pPr>
        <w:pStyle w:val="HeadingBar"/>
        <w:numPr>
          <w:ilvl w:val="12"/>
          <w:numId w:val="0"/>
        </w:numPr>
        <w:rPr>
          <w:rFonts w:ascii="Arial Narrow" w:hAnsi="Arial Narrow"/>
          <w:color w:val="auto"/>
        </w:rPr>
      </w:pPr>
    </w:p>
    <w:p w14:paraId="694B2EDA" w14:textId="77777777" w:rsidR="00130788" w:rsidRDefault="00130788" w:rsidP="00130788">
      <w:pPr>
        <w:pStyle w:val="Heading3"/>
        <w:numPr>
          <w:ilvl w:val="12"/>
          <w:numId w:val="0"/>
        </w:numPr>
        <w:rPr>
          <w:rFonts w:ascii="Arial Narrow" w:hAnsi="Arial Narrow"/>
          <w:sz w:val="40"/>
          <w:szCs w:val="40"/>
        </w:rPr>
      </w:pPr>
      <w:bookmarkStart w:id="941" w:name="_Toc518330288"/>
      <w:r>
        <w:rPr>
          <w:rFonts w:ascii="Arial Narrow" w:hAnsi="Arial Narrow"/>
          <w:sz w:val="40"/>
          <w:szCs w:val="40"/>
        </w:rPr>
        <w:t>Herramientas de Desarrollo y de Gobierno</w:t>
      </w:r>
      <w:bookmarkEnd w:id="941"/>
    </w:p>
    <w:p w14:paraId="04515D5B" w14:textId="42658339" w:rsidR="00130788" w:rsidRPr="00130788" w:rsidRDefault="00130788" w:rsidP="00220558">
      <w:pPr>
        <w:pStyle w:val="BodyText"/>
        <w:jc w:val="both"/>
        <w:rPr>
          <w:rFonts w:ascii="Arial Narrow" w:hAnsi="Arial Narrow"/>
          <w:lang w:val="es-ES"/>
        </w:rPr>
      </w:pPr>
      <w:r w:rsidRPr="00130788">
        <w:rPr>
          <w:rFonts w:ascii="Arial Narrow" w:hAnsi="Arial Narrow"/>
          <w:lang w:val="es-ES"/>
        </w:rPr>
        <w:t>En</w:t>
      </w:r>
      <w:r w:rsidR="004566AE">
        <w:rPr>
          <w:rFonts w:ascii="Arial Narrow" w:hAnsi="Arial Narrow"/>
          <w:lang w:val="es-ES"/>
        </w:rPr>
        <w:t xml:space="preserve"> el documento marco se utilizará</w:t>
      </w:r>
      <w:r w:rsidRPr="00130788">
        <w:rPr>
          <w:rFonts w:ascii="Arial Narrow" w:hAnsi="Arial Narrow"/>
          <w:lang w:val="es-ES"/>
        </w:rPr>
        <w:t>n las siguientes herramientas de desarrollo y gobierno</w:t>
      </w:r>
    </w:p>
    <w:p w14:paraId="40771EB6" w14:textId="0CF7FB63" w:rsidR="00130788" w:rsidRDefault="004566AE" w:rsidP="00220558">
      <w:pPr>
        <w:pStyle w:val="BodyText"/>
        <w:jc w:val="both"/>
        <w:rPr>
          <w:rFonts w:ascii="Arial Narrow" w:hAnsi="Arial Narrow"/>
          <w:lang w:val="es-ES"/>
        </w:rPr>
      </w:pPr>
      <w:r>
        <w:rPr>
          <w:rFonts w:ascii="Arial Narrow" w:hAnsi="Arial Narrow"/>
          <w:lang w:val="es-ES"/>
        </w:rPr>
        <w:t>Se contemplará</w:t>
      </w:r>
      <w:r w:rsidR="00130788" w:rsidRPr="00130788">
        <w:rPr>
          <w:rFonts w:ascii="Arial Narrow" w:hAnsi="Arial Narrow"/>
          <w:lang w:val="es-ES"/>
        </w:rPr>
        <w:t xml:space="preserve"> también un roadmap tecnológico de cada herram</w:t>
      </w:r>
      <w:r>
        <w:rPr>
          <w:rFonts w:ascii="Arial Narrow" w:hAnsi="Arial Narrow"/>
          <w:lang w:val="es-ES"/>
        </w:rPr>
        <w:t>ienta tecnológica y se realizará</w:t>
      </w:r>
      <w:r w:rsidR="00130788" w:rsidRPr="00130788">
        <w:rPr>
          <w:rFonts w:ascii="Arial Narrow" w:hAnsi="Arial Narrow"/>
          <w:lang w:val="es-ES"/>
        </w:rPr>
        <w:t xml:space="preserve"> una elección en base a las habilidades y cono</w:t>
      </w:r>
      <w:r w:rsidR="00220558">
        <w:rPr>
          <w:rFonts w:ascii="Arial Narrow" w:hAnsi="Arial Narrow"/>
          <w:lang w:val="es-ES"/>
        </w:rPr>
        <w:t>cimiento que se tengan en las fá</w:t>
      </w:r>
      <w:r w:rsidR="00130788" w:rsidRPr="00130788">
        <w:rPr>
          <w:rFonts w:ascii="Arial Narrow" w:hAnsi="Arial Narrow"/>
          <w:lang w:val="es-ES"/>
        </w:rPr>
        <w:t>bricas de desarrollo</w:t>
      </w:r>
      <w:r>
        <w:rPr>
          <w:rFonts w:ascii="Arial Narrow" w:hAnsi="Arial Narrow"/>
          <w:lang w:val="es-ES"/>
        </w:rPr>
        <w:t>, es decir el documento nos dará</w:t>
      </w:r>
      <w:r w:rsidR="00130788" w:rsidRPr="00130788">
        <w:rPr>
          <w:rFonts w:ascii="Arial Narrow" w:hAnsi="Arial Narrow"/>
          <w:lang w:val="es-ES"/>
        </w:rPr>
        <w:t xml:space="preserve"> un nivel de detalle sobre las metodologías a u</w:t>
      </w:r>
      <w:r w:rsidR="00220558">
        <w:rPr>
          <w:rFonts w:ascii="Arial Narrow" w:hAnsi="Arial Narrow"/>
          <w:lang w:val="es-ES"/>
        </w:rPr>
        <w:t>tilizar para la evaluación de la</w:t>
      </w:r>
      <w:r w:rsidR="00130788" w:rsidRPr="00130788">
        <w:rPr>
          <w:rFonts w:ascii="Arial Narrow" w:hAnsi="Arial Narrow"/>
          <w:lang w:val="es-ES"/>
        </w:rPr>
        <w:t xml:space="preserve">s </w:t>
      </w:r>
      <w:r>
        <w:rPr>
          <w:rFonts w:ascii="Arial Narrow" w:hAnsi="Arial Narrow"/>
          <w:lang w:val="es-ES"/>
        </w:rPr>
        <w:t>herramientas tecnológicas que má</w:t>
      </w:r>
      <w:r w:rsidR="00130788" w:rsidRPr="00130788">
        <w:rPr>
          <w:rFonts w:ascii="Arial Narrow" w:hAnsi="Arial Narrow"/>
          <w:lang w:val="es-ES"/>
        </w:rPr>
        <w:t xml:space="preserve">s se adecuan a la organización, casos de negocio y </w:t>
      </w:r>
      <w:r w:rsidRPr="00130788">
        <w:rPr>
          <w:rFonts w:ascii="Arial Narrow" w:hAnsi="Arial Narrow"/>
          <w:lang w:val="es-ES"/>
        </w:rPr>
        <w:t>expectativas</w:t>
      </w:r>
      <w:r w:rsidR="00130788" w:rsidRPr="00130788">
        <w:rPr>
          <w:rFonts w:ascii="Arial Narrow" w:hAnsi="Arial Narrow"/>
          <w:lang w:val="es-ES"/>
        </w:rPr>
        <w:t xml:space="preserve"> a nivel de la organización.</w:t>
      </w:r>
    </w:p>
    <w:p w14:paraId="34E1FDDD" w14:textId="77777777" w:rsidR="00130788" w:rsidRDefault="00130788" w:rsidP="00130788">
      <w:pPr>
        <w:pStyle w:val="BodyText"/>
        <w:rPr>
          <w:rFonts w:ascii="Arial Narrow" w:hAnsi="Arial Narrow"/>
          <w:lang w:val="es-ES"/>
        </w:rPr>
      </w:pPr>
    </w:p>
    <w:p w14:paraId="5CD4E7A4" w14:textId="5652D33F" w:rsidR="00130788" w:rsidRPr="00130788" w:rsidRDefault="002C748C" w:rsidP="00130788">
      <w:pPr>
        <w:pStyle w:val="BodyText"/>
        <w:ind w:left="851"/>
        <w:rPr>
          <w:lang w:val="es-ES"/>
        </w:rPr>
      </w:pPr>
      <w:r w:rsidRPr="002C748C">
        <w:rPr>
          <w:noProof/>
          <w:lang w:val="en-US" w:eastAsia="en-US"/>
        </w:rPr>
        <w:lastRenderedPageBreak/>
        <w:drawing>
          <wp:inline distT="0" distB="0" distL="0" distR="0" wp14:anchorId="427EEE0E" wp14:editId="3A929356">
            <wp:extent cx="5712806" cy="355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6083" cy="3559946"/>
                    </a:xfrm>
                    <a:prstGeom prst="rect">
                      <a:avLst/>
                    </a:prstGeom>
                  </pic:spPr>
                </pic:pic>
              </a:graphicData>
            </a:graphic>
          </wp:inline>
        </w:drawing>
      </w:r>
    </w:p>
    <w:p w14:paraId="6EC76F0B" w14:textId="77777777" w:rsidR="00C66DBE" w:rsidRDefault="00C66DBE" w:rsidP="00C66DBE">
      <w:pPr>
        <w:pStyle w:val="BodyText"/>
        <w:ind w:left="1276"/>
      </w:pPr>
    </w:p>
    <w:p w14:paraId="73FBEB7C" w14:textId="77777777" w:rsidR="00130788" w:rsidRPr="00CD61F3" w:rsidRDefault="00130788" w:rsidP="00130788">
      <w:pPr>
        <w:pStyle w:val="HeadingBar"/>
        <w:numPr>
          <w:ilvl w:val="12"/>
          <w:numId w:val="0"/>
        </w:numPr>
        <w:rPr>
          <w:rFonts w:ascii="Arial Narrow" w:hAnsi="Arial Narrow"/>
          <w:color w:val="auto"/>
        </w:rPr>
      </w:pPr>
    </w:p>
    <w:p w14:paraId="2285E2DE" w14:textId="6542425F" w:rsidR="00130788" w:rsidRDefault="00220558" w:rsidP="00130788">
      <w:pPr>
        <w:pStyle w:val="Heading3"/>
        <w:numPr>
          <w:ilvl w:val="12"/>
          <w:numId w:val="0"/>
        </w:numPr>
        <w:rPr>
          <w:rFonts w:ascii="Arial Narrow" w:hAnsi="Arial Narrow"/>
          <w:sz w:val="40"/>
          <w:szCs w:val="40"/>
        </w:rPr>
      </w:pPr>
      <w:bookmarkStart w:id="942" w:name="_Toc518330289"/>
      <w:r>
        <w:rPr>
          <w:rFonts w:ascii="Arial Narrow" w:hAnsi="Arial Narrow"/>
          <w:sz w:val="40"/>
          <w:szCs w:val="40"/>
        </w:rPr>
        <w:t>Está</w:t>
      </w:r>
      <w:r w:rsidR="00130788">
        <w:rPr>
          <w:rFonts w:ascii="Arial Narrow" w:hAnsi="Arial Narrow"/>
          <w:sz w:val="40"/>
          <w:szCs w:val="40"/>
        </w:rPr>
        <w:t>ndares de Infraestructura</w:t>
      </w:r>
      <w:bookmarkEnd w:id="942"/>
    </w:p>
    <w:p w14:paraId="055D2B01" w14:textId="04F08B36" w:rsidR="00130788" w:rsidRDefault="00130788" w:rsidP="00130788">
      <w:pPr>
        <w:pStyle w:val="BodyText"/>
        <w:rPr>
          <w:rFonts w:ascii="Arial Narrow" w:hAnsi="Arial Narrow"/>
          <w:lang w:val="es-ES"/>
        </w:rPr>
      </w:pPr>
      <w:r w:rsidRPr="00130788">
        <w:rPr>
          <w:rFonts w:ascii="Arial Narrow" w:hAnsi="Arial Narrow"/>
          <w:lang w:val="es-ES"/>
        </w:rPr>
        <w:t xml:space="preserve">Para el desarrollo e </w:t>
      </w:r>
      <w:r w:rsidR="00220558" w:rsidRPr="00130788">
        <w:rPr>
          <w:rFonts w:ascii="Arial Narrow" w:hAnsi="Arial Narrow"/>
          <w:lang w:val="es-ES"/>
        </w:rPr>
        <w:t>implementación</w:t>
      </w:r>
      <w:r w:rsidRPr="00130788">
        <w:rPr>
          <w:rFonts w:ascii="Arial Narrow" w:hAnsi="Arial Narrow"/>
          <w:lang w:val="es-ES"/>
        </w:rPr>
        <w:t xml:space="preserve"> del documento marco se plantea utilizar lo</w:t>
      </w:r>
      <w:r w:rsidR="00220558">
        <w:rPr>
          <w:rFonts w:ascii="Arial Narrow" w:hAnsi="Arial Narrow"/>
          <w:lang w:val="es-ES"/>
        </w:rPr>
        <w:t>s siguientes está</w:t>
      </w:r>
      <w:r w:rsidRPr="00130788">
        <w:rPr>
          <w:rFonts w:ascii="Arial Narrow" w:hAnsi="Arial Narrow"/>
          <w:lang w:val="es-ES"/>
        </w:rPr>
        <w:t>ndares y patrones de infraestructur</w:t>
      </w:r>
      <w:r w:rsidR="00CC3999">
        <w:rPr>
          <w:rFonts w:ascii="Arial Narrow" w:hAnsi="Arial Narrow"/>
          <w:lang w:val="es-ES"/>
        </w:rPr>
        <w:t>a basados en</w:t>
      </w:r>
      <w:r w:rsidR="006E7F64">
        <w:rPr>
          <w:rFonts w:ascii="Arial Narrow" w:hAnsi="Arial Narrow"/>
          <w:lang w:val="es-ES"/>
        </w:rPr>
        <w:t xml:space="preserve"> las distintas capas.</w:t>
      </w:r>
    </w:p>
    <w:p w14:paraId="62477C5C" w14:textId="77777777" w:rsidR="00130788" w:rsidRDefault="00130788" w:rsidP="00130788">
      <w:pPr>
        <w:pStyle w:val="BodyText"/>
        <w:rPr>
          <w:rFonts w:ascii="Arial Narrow" w:hAnsi="Arial Narrow"/>
          <w:lang w:val="es-ES"/>
        </w:rPr>
      </w:pPr>
    </w:p>
    <w:p w14:paraId="044A093F" w14:textId="275176A0" w:rsidR="00325BB1" w:rsidRDefault="00130788" w:rsidP="00325BB1">
      <w:pPr>
        <w:pStyle w:val="BodyText"/>
        <w:ind w:left="1843" w:firstLine="142"/>
        <w:rPr>
          <w:rFonts w:ascii="Arial Narrow" w:hAnsi="Arial Narrow"/>
          <w:lang w:val="es-ES"/>
        </w:rPr>
      </w:pPr>
      <w:r>
        <w:rPr>
          <w:noProof/>
          <w:lang w:val="en-US" w:eastAsia="en-US"/>
        </w:rPr>
        <w:drawing>
          <wp:inline distT="0" distB="0" distL="0" distR="0" wp14:anchorId="7CC0FE86" wp14:editId="12F15E08">
            <wp:extent cx="4864100" cy="2493677"/>
            <wp:effectExtent l="0" t="0" r="0" b="190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7158" cy="2520878"/>
                    </a:xfrm>
                    <a:prstGeom prst="rect">
                      <a:avLst/>
                    </a:prstGeom>
                  </pic:spPr>
                </pic:pic>
              </a:graphicData>
            </a:graphic>
          </wp:inline>
        </w:drawing>
      </w:r>
    </w:p>
    <w:p w14:paraId="7B40AF90" w14:textId="77777777" w:rsidR="00325BB1" w:rsidRDefault="00325BB1" w:rsidP="00325BB1">
      <w:pPr>
        <w:pStyle w:val="BodyText"/>
        <w:ind w:left="1843" w:firstLine="142"/>
        <w:rPr>
          <w:rFonts w:ascii="Arial Narrow" w:hAnsi="Arial Narrow"/>
          <w:lang w:val="es-ES"/>
        </w:rPr>
      </w:pPr>
    </w:p>
    <w:p w14:paraId="3294C232" w14:textId="02B52274" w:rsidR="00325BB1" w:rsidRDefault="00325BB1" w:rsidP="00325BB1">
      <w:pPr>
        <w:pStyle w:val="BodyText"/>
        <w:ind w:left="1843" w:firstLine="142"/>
        <w:rPr>
          <w:rFonts w:ascii="Arial Narrow" w:hAnsi="Arial Narrow"/>
          <w:lang w:val="es-ES"/>
        </w:rPr>
      </w:pPr>
      <w:r>
        <w:rPr>
          <w:rFonts w:ascii="Arial Narrow" w:hAnsi="Arial Narrow"/>
          <w:lang w:val="es-ES"/>
        </w:rPr>
        <w:lastRenderedPageBreak/>
        <w:t>El trabajo definirá:</w:t>
      </w:r>
    </w:p>
    <w:p w14:paraId="2D21BF50" w14:textId="5C3D2381" w:rsidR="00325BB1" w:rsidRDefault="00872D73" w:rsidP="004A14B2">
      <w:pPr>
        <w:pStyle w:val="BodyText"/>
        <w:numPr>
          <w:ilvl w:val="0"/>
          <w:numId w:val="35"/>
        </w:numPr>
        <w:rPr>
          <w:rFonts w:ascii="Arial Narrow" w:hAnsi="Arial Narrow"/>
          <w:lang w:val="es-ES"/>
        </w:rPr>
      </w:pPr>
      <w:r>
        <w:rPr>
          <w:rFonts w:ascii="Arial Narrow" w:hAnsi="Arial Narrow"/>
          <w:lang w:val="es-ES"/>
        </w:rPr>
        <w:t>Infraestructura on-premis</w:t>
      </w:r>
      <w:r w:rsidR="006E7F64">
        <w:rPr>
          <w:rFonts w:ascii="Arial Narrow" w:hAnsi="Arial Narrow"/>
          <w:lang w:val="es-ES"/>
        </w:rPr>
        <w:t>e y cloud dependiendo de la capa (Procesamiento, Redes, Seguridad etc)</w:t>
      </w:r>
    </w:p>
    <w:p w14:paraId="365B2920" w14:textId="6C696F2F" w:rsidR="00872D73" w:rsidRDefault="00B4561A" w:rsidP="004A14B2">
      <w:pPr>
        <w:pStyle w:val="BodyText"/>
        <w:numPr>
          <w:ilvl w:val="0"/>
          <w:numId w:val="35"/>
        </w:numPr>
        <w:rPr>
          <w:rFonts w:ascii="Arial Narrow" w:hAnsi="Arial Narrow"/>
          <w:lang w:val="es-ES"/>
        </w:rPr>
      </w:pPr>
      <w:r>
        <w:rPr>
          <w:rFonts w:ascii="Arial Narrow" w:hAnsi="Arial Narrow"/>
          <w:lang w:val="es-ES"/>
        </w:rPr>
        <w:t>Recomendación de framework de seguridad</w:t>
      </w:r>
      <w:r w:rsidR="006E7F64">
        <w:rPr>
          <w:rFonts w:ascii="Arial Narrow" w:hAnsi="Arial Narrow"/>
          <w:lang w:val="es-ES"/>
        </w:rPr>
        <w:t xml:space="preserve"> para acceder a todas las capas.</w:t>
      </w:r>
    </w:p>
    <w:p w14:paraId="187C065E" w14:textId="30160E7A" w:rsidR="0049183D" w:rsidRDefault="006E7F64" w:rsidP="004A14B2">
      <w:pPr>
        <w:pStyle w:val="BodyText"/>
        <w:numPr>
          <w:ilvl w:val="0"/>
          <w:numId w:val="35"/>
        </w:numPr>
        <w:rPr>
          <w:rFonts w:ascii="Arial Narrow" w:hAnsi="Arial Narrow"/>
          <w:lang w:val="es-ES"/>
        </w:rPr>
      </w:pPr>
      <w:r>
        <w:rPr>
          <w:rFonts w:ascii="Arial Narrow" w:hAnsi="Arial Narrow"/>
          <w:lang w:val="es-ES"/>
        </w:rPr>
        <w:t>Recomendaciones de Hardware</w:t>
      </w:r>
    </w:p>
    <w:p w14:paraId="346185D2" w14:textId="30D35946" w:rsidR="0049183D" w:rsidRPr="00325BB1" w:rsidRDefault="0049183D" w:rsidP="004A14B2">
      <w:pPr>
        <w:pStyle w:val="BodyText"/>
        <w:numPr>
          <w:ilvl w:val="0"/>
          <w:numId w:val="35"/>
        </w:numPr>
        <w:rPr>
          <w:rFonts w:ascii="Arial Narrow" w:hAnsi="Arial Narrow"/>
          <w:lang w:val="es-ES"/>
        </w:rPr>
      </w:pPr>
      <w:r>
        <w:rPr>
          <w:rFonts w:ascii="Arial Narrow" w:hAnsi="Arial Narrow"/>
          <w:lang w:val="es-ES"/>
        </w:rPr>
        <w:t>Definición de seguridad perimetral para llegar al core en red interna</w:t>
      </w:r>
    </w:p>
    <w:p w14:paraId="5A2D00A6" w14:textId="77777777" w:rsidR="003517B2" w:rsidRDefault="003517B2" w:rsidP="00DB16F2">
      <w:pPr>
        <w:pStyle w:val="BodyText"/>
        <w:ind w:left="0"/>
      </w:pPr>
    </w:p>
    <w:p w14:paraId="690D0833" w14:textId="77777777" w:rsidR="00F52C07" w:rsidRDefault="00F52C07" w:rsidP="00F52C07">
      <w:pPr>
        <w:pStyle w:val="MacroText"/>
        <w:tabs>
          <w:tab w:val="clear" w:pos="480"/>
          <w:tab w:val="clear" w:pos="960"/>
          <w:tab w:val="clear" w:pos="1440"/>
          <w:tab w:val="clear" w:pos="1920"/>
          <w:tab w:val="clear" w:pos="2400"/>
          <w:tab w:val="clear" w:pos="2880"/>
          <w:tab w:val="clear" w:pos="3360"/>
          <w:tab w:val="clear" w:pos="3840"/>
          <w:tab w:val="clear" w:pos="4320"/>
        </w:tabs>
        <w:rPr>
          <w:ins w:id="943" w:author="Yair Benzaquen" w:date="2018-07-02T21:27:00Z"/>
          <w:b/>
          <w:bCs/>
          <w:snapToGrid/>
          <w:szCs w:val="24"/>
          <w:lang w:val="es-PE" w:eastAsia="en-US"/>
        </w:rPr>
      </w:pPr>
    </w:p>
    <w:p w14:paraId="2808E89A" w14:textId="77777777" w:rsidR="00F52C07" w:rsidRPr="00CD61F3" w:rsidRDefault="00F52C07" w:rsidP="00F52C07">
      <w:pPr>
        <w:pStyle w:val="HeadingBar"/>
        <w:numPr>
          <w:ilvl w:val="12"/>
          <w:numId w:val="0"/>
        </w:numPr>
        <w:rPr>
          <w:ins w:id="944" w:author="Yair Benzaquen" w:date="2018-07-02T21:28:00Z"/>
          <w:rFonts w:ascii="Arial Narrow" w:hAnsi="Arial Narrow"/>
          <w:color w:val="auto"/>
        </w:rPr>
      </w:pPr>
    </w:p>
    <w:p w14:paraId="78D014F6" w14:textId="5FABEEF5" w:rsidR="00F52C07" w:rsidRDefault="00F52C07" w:rsidP="00F52C07">
      <w:pPr>
        <w:pStyle w:val="Heading3"/>
        <w:numPr>
          <w:ilvl w:val="12"/>
          <w:numId w:val="0"/>
        </w:numPr>
        <w:rPr>
          <w:ins w:id="945" w:author="Yair Benzaquen" w:date="2018-07-02T21:28:00Z"/>
          <w:rFonts w:ascii="Arial Narrow" w:hAnsi="Arial Narrow"/>
          <w:sz w:val="40"/>
          <w:szCs w:val="40"/>
        </w:rPr>
      </w:pPr>
      <w:bookmarkStart w:id="946" w:name="_Toc518330290"/>
      <w:ins w:id="947" w:author="Yair Benzaquen" w:date="2018-07-02T21:28:00Z">
        <w:r>
          <w:rPr>
            <w:rFonts w:ascii="Arial Narrow" w:hAnsi="Arial Narrow"/>
            <w:sz w:val="40"/>
            <w:szCs w:val="40"/>
          </w:rPr>
          <w:t>Estrategia de Convivencia</w:t>
        </w:r>
        <w:bookmarkEnd w:id="946"/>
      </w:ins>
    </w:p>
    <w:p w14:paraId="236294EF" w14:textId="77777777" w:rsidR="00F52C07" w:rsidRPr="001368C9" w:rsidRDefault="00F52C07" w:rsidP="00F52C07">
      <w:pPr>
        <w:pStyle w:val="MacroText"/>
        <w:tabs>
          <w:tab w:val="clear" w:pos="480"/>
          <w:tab w:val="clear" w:pos="960"/>
          <w:tab w:val="clear" w:pos="1440"/>
          <w:tab w:val="clear" w:pos="1920"/>
          <w:tab w:val="clear" w:pos="2400"/>
          <w:tab w:val="clear" w:pos="2880"/>
          <w:tab w:val="clear" w:pos="3360"/>
          <w:tab w:val="clear" w:pos="3840"/>
          <w:tab w:val="clear" w:pos="4320"/>
        </w:tabs>
        <w:rPr>
          <w:ins w:id="948" w:author="Yair Benzaquen" w:date="2018-07-02T21:26:00Z"/>
          <w:b/>
          <w:bCs/>
          <w:snapToGrid/>
          <w:szCs w:val="24"/>
          <w:lang w:val="es-PE" w:eastAsia="en-US"/>
        </w:rPr>
      </w:pPr>
    </w:p>
    <w:p w14:paraId="34008025" w14:textId="785D17B6" w:rsidR="00F52C07" w:rsidRDefault="00F52C07" w:rsidP="00F52C07">
      <w:pPr>
        <w:pStyle w:val="BodyText"/>
        <w:ind w:left="2880"/>
        <w:jc w:val="both"/>
        <w:rPr>
          <w:ins w:id="949" w:author="Yair Benzaquen" w:date="2018-07-02T21:26:00Z"/>
          <w:rFonts w:ascii="Arial Narrow" w:hAnsi="Arial Narrow"/>
        </w:rPr>
      </w:pPr>
      <w:ins w:id="950" w:author="Yair Benzaquen" w:date="2018-07-02T21:28:00Z">
        <w:r>
          <w:rPr>
            <w:rFonts w:ascii="Arial Narrow" w:hAnsi="Arial Narrow"/>
          </w:rPr>
          <w:t>Se</w:t>
        </w:r>
      </w:ins>
      <w:ins w:id="951" w:author="Yair Benzaquen" w:date="2018-07-02T21:26:00Z">
        <w:r w:rsidRPr="00856930">
          <w:rPr>
            <w:rFonts w:ascii="Arial Narrow" w:hAnsi="Arial Narrow"/>
          </w:rPr>
          <w:t xml:space="preserve"> elaborará la estrategia de migración y convivencia para la salida de producción del nuevo core, según nuestra experiencia consideramos que lo mejor es trabajar de manera incremental basándonos en el universo de clientes y/o productos de las AFP, a continuación, mostramos un ejemplo de una posible estrategia de migración y convivencia</w:t>
        </w:r>
      </w:ins>
    </w:p>
    <w:p w14:paraId="1240C956" w14:textId="77777777" w:rsidR="00F52C07" w:rsidRPr="008A20BB" w:rsidRDefault="00F52C07" w:rsidP="00F52C07">
      <w:pPr>
        <w:pStyle w:val="EstiloTtulo3GoudyOldStyle20ptRojo"/>
        <w:rPr>
          <w:ins w:id="952" w:author="Yair Benzaquen" w:date="2018-07-02T21:26:00Z"/>
          <w:lang w:val="es-PE"/>
        </w:rPr>
      </w:pPr>
    </w:p>
    <w:p w14:paraId="5A789D11" w14:textId="77777777" w:rsidR="00F52C07" w:rsidRDefault="00F52C07" w:rsidP="00F52C07">
      <w:pPr>
        <w:pStyle w:val="BodyText"/>
        <w:ind w:left="2880"/>
        <w:jc w:val="both"/>
        <w:rPr>
          <w:ins w:id="953" w:author="Yair Benzaquen" w:date="2018-07-02T21:26:00Z"/>
          <w:rFonts w:ascii="Arial Narrow" w:hAnsi="Arial Narrow"/>
        </w:rPr>
      </w:pPr>
    </w:p>
    <w:p w14:paraId="602E7130" w14:textId="77777777" w:rsidR="00F52C07" w:rsidRPr="006F4539" w:rsidRDefault="00F52C07" w:rsidP="00F52C07">
      <w:pPr>
        <w:pStyle w:val="BodyText"/>
        <w:ind w:left="709"/>
        <w:jc w:val="both"/>
        <w:rPr>
          <w:ins w:id="954" w:author="Yair Benzaquen" w:date="2018-07-02T21:26:00Z"/>
          <w:rFonts w:ascii="Arial Narrow" w:hAnsi="Arial Narrow"/>
        </w:rPr>
      </w:pPr>
      <w:ins w:id="955" w:author="Yair Benzaquen" w:date="2018-07-02T21:26:00Z">
        <w:r w:rsidRPr="008A20BB">
          <w:rPr>
            <w:rFonts w:ascii="Arial Narrow" w:hAnsi="Arial Narrow"/>
            <w:noProof/>
            <w:lang w:val="en-US" w:eastAsia="en-US"/>
          </w:rPr>
          <w:drawing>
            <wp:inline distT="0" distB="0" distL="0" distR="0" wp14:anchorId="0EE48373" wp14:editId="6F93794A">
              <wp:extent cx="5486400" cy="3200400"/>
              <wp:effectExtent l="0" t="0" r="0" b="2540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ins>
    </w:p>
    <w:p w14:paraId="70B91A5F" w14:textId="77777777" w:rsidR="00F52C07" w:rsidRPr="002F43D2" w:rsidRDefault="00F52C07" w:rsidP="00F52C07">
      <w:pPr>
        <w:pStyle w:val="EstiloTtulo3GoudyOldStyle20ptRojo"/>
        <w:rPr>
          <w:ins w:id="956" w:author="Yair Benzaquen" w:date="2018-07-02T21:26:00Z"/>
          <w:lang w:val="es-PE"/>
        </w:rPr>
      </w:pPr>
    </w:p>
    <w:p w14:paraId="0835A9D9" w14:textId="77777777" w:rsidR="00F52C07" w:rsidRDefault="00F52C07" w:rsidP="00F52C07">
      <w:pPr>
        <w:pStyle w:val="EstiloTtulo3GoudyOldStyle20ptRojo"/>
        <w:rPr>
          <w:ins w:id="957" w:author="Yair Benzaquen" w:date="2018-07-02T21:26:00Z"/>
        </w:rPr>
      </w:pPr>
    </w:p>
    <w:p w14:paraId="0DC19CB6" w14:textId="77777777" w:rsidR="00F52C07" w:rsidRPr="00856930" w:rsidRDefault="00F52C07" w:rsidP="00F52C07">
      <w:pPr>
        <w:pStyle w:val="BodyText"/>
        <w:ind w:left="2880"/>
        <w:jc w:val="both"/>
        <w:rPr>
          <w:ins w:id="958" w:author="Yair Benzaquen" w:date="2018-07-02T21:26:00Z"/>
          <w:rFonts w:ascii="Arial Narrow" w:hAnsi="Arial Narrow"/>
          <w:b/>
          <w:lang w:val="es-ES"/>
        </w:rPr>
      </w:pPr>
      <w:ins w:id="959" w:author="Yair Benzaquen" w:date="2018-07-02T21:26:00Z">
        <w:r w:rsidRPr="00856930">
          <w:rPr>
            <w:rFonts w:ascii="Arial Narrow" w:hAnsi="Arial Narrow"/>
            <w:b/>
            <w:lang w:val="es-ES"/>
          </w:rPr>
          <w:t>FASE 1: Ejecución del Piloto de Certificación de la Solución</w:t>
        </w:r>
      </w:ins>
    </w:p>
    <w:p w14:paraId="57A5B268" w14:textId="77777777" w:rsidR="00F52C07" w:rsidRPr="00856930" w:rsidRDefault="00F52C07" w:rsidP="00F52C07">
      <w:pPr>
        <w:pStyle w:val="BodyText"/>
        <w:ind w:left="2880"/>
        <w:jc w:val="both"/>
        <w:rPr>
          <w:ins w:id="960" w:author="Yair Benzaquen" w:date="2018-07-02T21:26:00Z"/>
          <w:rFonts w:ascii="Arial Narrow" w:hAnsi="Arial Narrow"/>
          <w:lang w:val="es-ES"/>
        </w:rPr>
      </w:pPr>
      <w:ins w:id="961" w:author="Yair Benzaquen" w:date="2018-07-02T21:26:00Z">
        <w:r w:rsidRPr="00856930">
          <w:rPr>
            <w:rFonts w:ascii="Arial Narrow" w:hAnsi="Arial Narrow"/>
            <w:lang w:val="es-ES"/>
          </w:rPr>
          <w:t>En esta fase se realizará una prueba integral del proceso end to end. Se definirá una muestra representativa de Clientes a Migrar y Clientes Nuevos. Se ejecutará el proceso completo analizando resultados y comparándolos contra los actuales sistemas. En función de los resultados se realizarán los ajustes necesarios.</w:t>
        </w:r>
      </w:ins>
    </w:p>
    <w:p w14:paraId="0ABA13C8" w14:textId="77777777" w:rsidR="00F52C07" w:rsidRPr="00856930" w:rsidRDefault="00F52C07" w:rsidP="00F52C07">
      <w:pPr>
        <w:pStyle w:val="BodyText"/>
        <w:ind w:left="2880"/>
        <w:jc w:val="both"/>
        <w:rPr>
          <w:ins w:id="962" w:author="Yair Benzaquen" w:date="2018-07-02T21:26:00Z"/>
          <w:rFonts w:ascii="Arial Narrow" w:hAnsi="Arial Narrow"/>
          <w:lang w:val="es-ES"/>
        </w:rPr>
      </w:pPr>
    </w:p>
    <w:p w14:paraId="1F958486" w14:textId="77777777" w:rsidR="00F52C07" w:rsidRPr="00856930" w:rsidRDefault="00F52C07" w:rsidP="00F52C07">
      <w:pPr>
        <w:pStyle w:val="BodyText"/>
        <w:ind w:left="2880"/>
        <w:jc w:val="both"/>
        <w:rPr>
          <w:ins w:id="963" w:author="Yair Benzaquen" w:date="2018-07-02T21:26:00Z"/>
          <w:rFonts w:ascii="Arial Narrow" w:hAnsi="Arial Narrow"/>
          <w:b/>
          <w:lang w:val="es-ES"/>
        </w:rPr>
      </w:pPr>
      <w:ins w:id="964" w:author="Yair Benzaquen" w:date="2018-07-02T21:26:00Z">
        <w:r w:rsidRPr="00856930">
          <w:rPr>
            <w:rFonts w:ascii="Arial Narrow" w:hAnsi="Arial Narrow"/>
            <w:b/>
            <w:lang w:val="es-ES"/>
          </w:rPr>
          <w:t>FASE 2: Incorporar Clientes Nuevos</w:t>
        </w:r>
      </w:ins>
    </w:p>
    <w:p w14:paraId="4609CA3E" w14:textId="77777777" w:rsidR="00F52C07" w:rsidRPr="00856930" w:rsidRDefault="00F52C07" w:rsidP="00F52C07">
      <w:pPr>
        <w:pStyle w:val="BodyText"/>
        <w:ind w:left="2880"/>
        <w:jc w:val="both"/>
        <w:rPr>
          <w:ins w:id="965" w:author="Yair Benzaquen" w:date="2018-07-02T21:26:00Z"/>
          <w:rFonts w:ascii="Arial Narrow" w:hAnsi="Arial Narrow"/>
          <w:lang w:val="es-ES"/>
        </w:rPr>
      </w:pPr>
      <w:ins w:id="966" w:author="Yair Benzaquen" w:date="2018-07-02T21:26:00Z">
        <w:r w:rsidRPr="00856930">
          <w:rPr>
            <w:rFonts w:ascii="Arial Narrow" w:hAnsi="Arial Narrow"/>
            <w:lang w:val="es-ES"/>
          </w:rPr>
          <w:t>Planteamos a partir de</w:t>
        </w:r>
        <w:r>
          <w:rPr>
            <w:rFonts w:ascii="Arial Narrow" w:hAnsi="Arial Narrow"/>
            <w:lang w:val="es-ES"/>
          </w:rPr>
          <w:t xml:space="preserve"> </w:t>
        </w:r>
        <w:r w:rsidRPr="00856930">
          <w:rPr>
            <w:rFonts w:ascii="Arial Narrow" w:hAnsi="Arial Narrow"/>
            <w:lang w:val="es-ES"/>
          </w:rPr>
          <w:t>l</w:t>
        </w:r>
        <w:r>
          <w:rPr>
            <w:rFonts w:ascii="Arial Narrow" w:hAnsi="Arial Narrow"/>
            <w:lang w:val="es-ES"/>
          </w:rPr>
          <w:t>a fecha del</w:t>
        </w:r>
        <w:r w:rsidRPr="00856930">
          <w:rPr>
            <w:rFonts w:ascii="Arial Narrow" w:hAnsi="Arial Narrow"/>
            <w:lang w:val="es-ES"/>
          </w:rPr>
          <w:t xml:space="preserve"> Cut Over operar los sistemas con los nuevos clientes que se incorporen a las AFPs. </w:t>
        </w:r>
      </w:ins>
    </w:p>
    <w:p w14:paraId="00A083E5" w14:textId="77777777" w:rsidR="00F52C07" w:rsidRPr="00856930" w:rsidRDefault="00F52C07" w:rsidP="00F52C07">
      <w:pPr>
        <w:pStyle w:val="BodyText"/>
        <w:ind w:left="2880"/>
        <w:jc w:val="both"/>
        <w:rPr>
          <w:ins w:id="967" w:author="Yair Benzaquen" w:date="2018-07-02T21:26:00Z"/>
          <w:rFonts w:ascii="Arial Narrow" w:hAnsi="Arial Narrow"/>
          <w:lang w:val="es-ES"/>
        </w:rPr>
      </w:pPr>
    </w:p>
    <w:p w14:paraId="28F093BA" w14:textId="77777777" w:rsidR="00F52C07" w:rsidRPr="00856930" w:rsidRDefault="00F52C07" w:rsidP="00F52C07">
      <w:pPr>
        <w:pStyle w:val="BodyText"/>
        <w:ind w:left="2880"/>
        <w:jc w:val="both"/>
        <w:rPr>
          <w:ins w:id="968" w:author="Yair Benzaquen" w:date="2018-07-02T21:26:00Z"/>
          <w:rFonts w:ascii="Arial Narrow" w:hAnsi="Arial Narrow"/>
          <w:b/>
          <w:lang w:val="es-ES"/>
        </w:rPr>
      </w:pPr>
      <w:ins w:id="969" w:author="Yair Benzaquen" w:date="2018-07-02T21:26:00Z">
        <w:r w:rsidRPr="00856930">
          <w:rPr>
            <w:rFonts w:ascii="Arial Narrow" w:hAnsi="Arial Narrow"/>
            <w:b/>
            <w:lang w:val="es-ES"/>
          </w:rPr>
          <w:t>FASE 3: Migración de Clientes/Productos vía despliegue incremental</w:t>
        </w:r>
      </w:ins>
    </w:p>
    <w:p w14:paraId="30600E81" w14:textId="77777777" w:rsidR="00F52C07" w:rsidRPr="00856930" w:rsidRDefault="00F52C07" w:rsidP="00F52C07">
      <w:pPr>
        <w:pStyle w:val="BodyText"/>
        <w:ind w:left="2880"/>
        <w:jc w:val="both"/>
        <w:rPr>
          <w:ins w:id="970" w:author="Yair Benzaquen" w:date="2018-07-02T21:26:00Z"/>
          <w:rFonts w:ascii="Arial Narrow" w:hAnsi="Arial Narrow"/>
          <w:lang w:val="es-ES"/>
        </w:rPr>
      </w:pPr>
      <w:ins w:id="971" w:author="Yair Benzaquen" w:date="2018-07-02T21:26:00Z">
        <w:r>
          <w:rPr>
            <w:rFonts w:ascii="Arial Narrow" w:hAnsi="Arial Narrow"/>
            <w:lang w:val="es-ES"/>
          </w:rPr>
          <w:t xml:space="preserve">Para definir la cantidad de incrementos realizaremos un análisis de la información de cada AFP (cliente, tipo cliente, edad, proceso, producto, etc) que nos permita identificar la cantidad de Olas incrementales para la migración de los datos. </w:t>
        </w:r>
      </w:ins>
    </w:p>
    <w:p w14:paraId="70193839" w14:textId="77777777" w:rsidR="00F52C07" w:rsidRDefault="00F52C07" w:rsidP="00F52C07">
      <w:pPr>
        <w:pStyle w:val="BodyText"/>
        <w:ind w:left="2880"/>
        <w:jc w:val="both"/>
        <w:rPr>
          <w:ins w:id="972" w:author="Yair Benzaquen" w:date="2018-07-02T21:26:00Z"/>
          <w:rFonts w:ascii="Arial Narrow" w:hAnsi="Arial Narrow"/>
          <w:highlight w:val="yellow"/>
          <w:lang w:val="es-ES"/>
        </w:rPr>
      </w:pPr>
    </w:p>
    <w:p w14:paraId="128EE499" w14:textId="77777777" w:rsidR="00F52C07" w:rsidRPr="00B335B5" w:rsidRDefault="00F52C07" w:rsidP="00F52C07">
      <w:pPr>
        <w:pStyle w:val="BodyText"/>
        <w:ind w:left="2880"/>
        <w:jc w:val="both"/>
        <w:rPr>
          <w:ins w:id="973" w:author="Yair Benzaquen" w:date="2018-07-02T21:26:00Z"/>
          <w:rFonts w:ascii="Arial Narrow" w:hAnsi="Arial Narrow"/>
          <w:highlight w:val="yellow"/>
          <w:lang w:val="es-ES"/>
        </w:rPr>
      </w:pPr>
    </w:p>
    <w:p w14:paraId="57241DDA" w14:textId="77777777" w:rsidR="00726349" w:rsidRPr="00F52C07" w:rsidRDefault="00726349" w:rsidP="00DB16F2">
      <w:pPr>
        <w:pStyle w:val="BodyText"/>
        <w:ind w:left="0"/>
        <w:rPr>
          <w:lang w:val="es-ES"/>
          <w:rPrChange w:id="974" w:author="Yair Benzaquen" w:date="2018-07-02T21:26:00Z">
            <w:rPr/>
          </w:rPrChange>
        </w:rPr>
      </w:pPr>
    </w:p>
    <w:p w14:paraId="0B0C2202" w14:textId="77777777" w:rsidR="00BC663D" w:rsidRDefault="00BC663D" w:rsidP="00DB16F2">
      <w:pPr>
        <w:pStyle w:val="BodyText"/>
        <w:ind w:left="0"/>
      </w:pPr>
    </w:p>
    <w:p w14:paraId="3F4C329C" w14:textId="2BD28848" w:rsidR="00C61A3F" w:rsidRDefault="00C61A3F" w:rsidP="00C61A3F">
      <w:pPr>
        <w:pStyle w:val="Heading1"/>
      </w:pPr>
      <w:bookmarkStart w:id="975" w:name="_Toc518330291"/>
      <w:r>
        <w:t xml:space="preserve">Entregable </w:t>
      </w:r>
      <w:ins w:id="976" w:author="Yair Benzaquen" w:date="2018-06-22T12:04:00Z">
        <w:r w:rsidR="008D166C">
          <w:t>6</w:t>
        </w:r>
      </w:ins>
      <w:del w:id="977" w:author="Yair Benzaquen" w:date="2018-06-22T12:04:00Z">
        <w:r w:rsidDel="008D166C">
          <w:delText>5</w:delText>
        </w:r>
      </w:del>
      <w:r>
        <w:t>: Estimación de la Implementación</w:t>
      </w:r>
      <w:bookmarkEnd w:id="975"/>
    </w:p>
    <w:p w14:paraId="693E5A65" w14:textId="77777777" w:rsidR="00C61A3F" w:rsidRPr="00CD61F3" w:rsidRDefault="00C61A3F" w:rsidP="00C61A3F">
      <w:pPr>
        <w:pStyle w:val="HeadingBar"/>
        <w:numPr>
          <w:ilvl w:val="12"/>
          <w:numId w:val="0"/>
        </w:numPr>
        <w:rPr>
          <w:rFonts w:ascii="Arial Narrow" w:hAnsi="Arial Narrow"/>
          <w:color w:val="auto"/>
        </w:rPr>
      </w:pPr>
    </w:p>
    <w:p w14:paraId="5EA86507" w14:textId="49756E79" w:rsidR="00C61A3F" w:rsidRPr="00C61A3F" w:rsidRDefault="00C61A3F" w:rsidP="00C61A3F">
      <w:pPr>
        <w:pStyle w:val="Heading3"/>
        <w:numPr>
          <w:ilvl w:val="12"/>
          <w:numId w:val="0"/>
        </w:numPr>
        <w:rPr>
          <w:rFonts w:ascii="Arial Narrow" w:hAnsi="Arial Narrow"/>
          <w:sz w:val="40"/>
          <w:szCs w:val="40"/>
        </w:rPr>
      </w:pPr>
      <w:bookmarkStart w:id="978" w:name="_Toc518330292"/>
      <w:r>
        <w:rPr>
          <w:rFonts w:ascii="Arial Narrow" w:hAnsi="Arial Narrow"/>
          <w:sz w:val="40"/>
          <w:szCs w:val="40"/>
        </w:rPr>
        <w:t>Estimación</w:t>
      </w:r>
      <w:r w:rsidR="001A1797">
        <w:rPr>
          <w:rFonts w:ascii="Arial Narrow" w:hAnsi="Arial Narrow"/>
          <w:sz w:val="40"/>
          <w:szCs w:val="40"/>
        </w:rPr>
        <w:t xml:space="preserve"> de la Implementación</w:t>
      </w:r>
      <w:bookmarkEnd w:id="978"/>
      <w:r w:rsidR="001A1797">
        <w:rPr>
          <w:rFonts w:ascii="Arial Narrow" w:hAnsi="Arial Narrow"/>
          <w:sz w:val="40"/>
          <w:szCs w:val="40"/>
        </w:rPr>
        <w:t xml:space="preserve"> </w:t>
      </w:r>
    </w:p>
    <w:p w14:paraId="67CF3144" w14:textId="642D3AD9" w:rsidR="00C61A3F" w:rsidRPr="009F35C6" w:rsidRDefault="00C61A3F" w:rsidP="00C61A3F">
      <w:pPr>
        <w:pStyle w:val="BodyText"/>
        <w:rPr>
          <w:rFonts w:ascii="Arial Narrow" w:hAnsi="Arial Narrow"/>
          <w:lang w:val="es-ES"/>
        </w:rPr>
      </w:pPr>
      <w:r w:rsidRPr="009F35C6">
        <w:rPr>
          <w:rFonts w:ascii="Arial Narrow" w:hAnsi="Arial Narrow"/>
          <w:lang w:val="es-ES"/>
        </w:rPr>
        <w:t xml:space="preserve">Teniendo los </w:t>
      </w:r>
      <w:r w:rsidR="00726349" w:rsidRPr="009F35C6">
        <w:rPr>
          <w:rFonts w:ascii="Arial Narrow" w:hAnsi="Arial Narrow"/>
          <w:lang w:val="es-ES"/>
        </w:rPr>
        <w:t xml:space="preserve">Lineamientos de Arquitectura y </w:t>
      </w:r>
      <w:r w:rsidRPr="009F35C6">
        <w:rPr>
          <w:rFonts w:ascii="Arial Narrow" w:hAnsi="Arial Narrow"/>
          <w:lang w:val="es-ES"/>
        </w:rPr>
        <w:t>Estándares Tecnológicos definidos, así como el Gap de cada AFP para la Arquitectura To-Be, se confirmará la inversión presentada en el primer entregable: En esta se considerará</w:t>
      </w:r>
      <w:r w:rsidR="007B33CB" w:rsidRPr="009F35C6">
        <w:rPr>
          <w:rFonts w:ascii="Arial Narrow" w:hAnsi="Arial Narrow"/>
          <w:lang w:val="es-ES"/>
        </w:rPr>
        <w:t xml:space="preserve"> por lo menos 2 escenarios de implementación considerando los siguientes puntos</w:t>
      </w:r>
      <w:r w:rsidRPr="009F35C6">
        <w:rPr>
          <w:rFonts w:ascii="Arial Narrow" w:hAnsi="Arial Narrow"/>
          <w:lang w:val="es-ES"/>
        </w:rPr>
        <w:t>:</w:t>
      </w:r>
    </w:p>
    <w:p w14:paraId="3ACA8106" w14:textId="23A53851" w:rsidR="007B33CB" w:rsidRPr="009F35C6" w:rsidRDefault="007B33CB" w:rsidP="00C61A3F">
      <w:pPr>
        <w:pStyle w:val="BodyText"/>
        <w:numPr>
          <w:ilvl w:val="0"/>
          <w:numId w:val="38"/>
        </w:numPr>
        <w:ind w:left="3261" w:hanging="218"/>
        <w:rPr>
          <w:rFonts w:ascii="Arial Narrow" w:hAnsi="Arial Narrow"/>
          <w:lang w:val="en-US"/>
        </w:rPr>
      </w:pPr>
      <w:r w:rsidRPr="009F35C6">
        <w:rPr>
          <w:rFonts w:ascii="Arial Narrow" w:hAnsi="Arial Narrow"/>
          <w:lang w:val="en-US"/>
        </w:rPr>
        <w:t>Roadmap de implementación</w:t>
      </w:r>
    </w:p>
    <w:p w14:paraId="12A1E5EE" w14:textId="2114ECBB" w:rsidR="004B40E4" w:rsidRPr="009F35C6" w:rsidRDefault="003E7B15" w:rsidP="00C61A3F">
      <w:pPr>
        <w:pStyle w:val="BodyText"/>
        <w:numPr>
          <w:ilvl w:val="0"/>
          <w:numId w:val="38"/>
        </w:numPr>
        <w:ind w:left="3261" w:hanging="218"/>
        <w:rPr>
          <w:rFonts w:ascii="Arial Narrow" w:hAnsi="Arial Narrow"/>
          <w:lang w:val="en-US"/>
        </w:rPr>
      </w:pPr>
      <w:r w:rsidRPr="009F35C6">
        <w:rPr>
          <w:rFonts w:ascii="Arial Narrow" w:hAnsi="Arial Narrow"/>
          <w:lang w:val="en-US"/>
        </w:rPr>
        <w:lastRenderedPageBreak/>
        <w:t>Tiempos de implementación</w:t>
      </w:r>
    </w:p>
    <w:p w14:paraId="67FEA856" w14:textId="77777777" w:rsidR="004B40E4" w:rsidRPr="009F35C6" w:rsidRDefault="003E7B15" w:rsidP="00C61A3F">
      <w:pPr>
        <w:pStyle w:val="BodyText"/>
        <w:numPr>
          <w:ilvl w:val="0"/>
          <w:numId w:val="38"/>
        </w:numPr>
        <w:ind w:left="3261" w:hanging="218"/>
        <w:rPr>
          <w:rFonts w:ascii="Arial Narrow" w:hAnsi="Arial Narrow"/>
          <w:lang w:val="en-US"/>
        </w:rPr>
      </w:pPr>
      <w:r w:rsidRPr="009F35C6">
        <w:rPr>
          <w:rFonts w:ascii="Arial Narrow" w:hAnsi="Arial Narrow"/>
          <w:lang w:val="en-US"/>
        </w:rPr>
        <w:t>Costos referenciales de las herramientas</w:t>
      </w:r>
    </w:p>
    <w:p w14:paraId="2F8CD305" w14:textId="77777777" w:rsidR="004B40E4" w:rsidRPr="009F35C6" w:rsidRDefault="003E7B15" w:rsidP="00C61A3F">
      <w:pPr>
        <w:pStyle w:val="BodyText"/>
        <w:numPr>
          <w:ilvl w:val="0"/>
          <w:numId w:val="38"/>
        </w:numPr>
        <w:ind w:left="3261" w:hanging="218"/>
        <w:rPr>
          <w:rFonts w:ascii="Arial Narrow" w:hAnsi="Arial Narrow"/>
          <w:lang w:val="en-US"/>
        </w:rPr>
      </w:pPr>
      <w:r w:rsidRPr="009F35C6">
        <w:rPr>
          <w:rFonts w:ascii="Arial Narrow" w:hAnsi="Arial Narrow"/>
          <w:lang w:val="en-US"/>
        </w:rPr>
        <w:t>Proveedores recomendados</w:t>
      </w:r>
    </w:p>
    <w:p w14:paraId="4888303F" w14:textId="77777777" w:rsidR="004B40E4" w:rsidRPr="009F35C6" w:rsidRDefault="003E7B15" w:rsidP="00C61A3F">
      <w:pPr>
        <w:pStyle w:val="BodyText"/>
        <w:numPr>
          <w:ilvl w:val="0"/>
          <w:numId w:val="38"/>
        </w:numPr>
        <w:ind w:left="3261" w:hanging="218"/>
        <w:rPr>
          <w:rFonts w:ascii="Arial Narrow" w:hAnsi="Arial Narrow"/>
          <w:lang w:val="en-US"/>
        </w:rPr>
      </w:pPr>
      <w:r w:rsidRPr="009F35C6">
        <w:rPr>
          <w:rFonts w:ascii="Arial Narrow" w:hAnsi="Arial Narrow"/>
          <w:lang w:val="en-US"/>
        </w:rPr>
        <w:t>Perfiles requeridos</w:t>
      </w:r>
    </w:p>
    <w:p w14:paraId="41EFB625" w14:textId="77777777" w:rsidR="00C61A3F" w:rsidRPr="00C61A3F" w:rsidRDefault="00C61A3F" w:rsidP="00C61A3F">
      <w:pPr>
        <w:pStyle w:val="BodyText"/>
      </w:pPr>
    </w:p>
    <w:p w14:paraId="3317D0E1" w14:textId="77777777" w:rsidR="00866B6B" w:rsidRDefault="00866B6B">
      <w:pPr>
        <w:rPr>
          <w:sz w:val="60"/>
          <w:szCs w:val="60"/>
        </w:rPr>
      </w:pPr>
      <w:r>
        <w:br w:type="page"/>
      </w:r>
    </w:p>
    <w:p w14:paraId="0B7ECC81" w14:textId="3E6B3D34" w:rsidR="007A48F5" w:rsidRDefault="00BA1EF1" w:rsidP="007A48F5">
      <w:pPr>
        <w:pStyle w:val="Heading1"/>
      </w:pPr>
      <w:bookmarkStart w:id="979" w:name="_Toc518330293"/>
      <w:r>
        <w:lastRenderedPageBreak/>
        <w:t>Organización y Plan de Trabajo</w:t>
      </w:r>
      <w:bookmarkEnd w:id="979"/>
    </w:p>
    <w:p w14:paraId="1A782F6E" w14:textId="77777777" w:rsidR="007A48F5" w:rsidRPr="00CD61F3" w:rsidRDefault="007A48F5" w:rsidP="007A48F5">
      <w:pPr>
        <w:pStyle w:val="HeadingBar"/>
        <w:numPr>
          <w:ilvl w:val="12"/>
          <w:numId w:val="0"/>
        </w:numPr>
        <w:rPr>
          <w:rFonts w:ascii="Arial Narrow" w:hAnsi="Arial Narrow"/>
          <w:color w:val="auto"/>
        </w:rPr>
      </w:pPr>
    </w:p>
    <w:p w14:paraId="651818D3" w14:textId="05309678" w:rsidR="003716A4" w:rsidRPr="00726349" w:rsidRDefault="00BA1EF1" w:rsidP="00726349">
      <w:pPr>
        <w:pStyle w:val="Heading3"/>
        <w:numPr>
          <w:ilvl w:val="12"/>
          <w:numId w:val="0"/>
        </w:numPr>
        <w:rPr>
          <w:rFonts w:ascii="Arial Narrow" w:hAnsi="Arial Narrow"/>
          <w:sz w:val="40"/>
          <w:szCs w:val="40"/>
        </w:rPr>
      </w:pPr>
      <w:bookmarkStart w:id="980" w:name="_Toc518330294"/>
      <w:r>
        <w:rPr>
          <w:rFonts w:ascii="Arial Narrow" w:hAnsi="Arial Narrow"/>
          <w:sz w:val="40"/>
          <w:szCs w:val="40"/>
        </w:rPr>
        <w:t>Fases y Entregables</w:t>
      </w:r>
      <w:bookmarkEnd w:id="980"/>
    </w:p>
    <w:p w14:paraId="558B194A" w14:textId="77777777" w:rsidR="00B6755F" w:rsidRDefault="00B6755F" w:rsidP="00726349">
      <w:pPr>
        <w:pStyle w:val="BodyText"/>
        <w:ind w:left="0"/>
      </w:pPr>
    </w:p>
    <w:p w14:paraId="5456208C" w14:textId="6B2267BB" w:rsidR="00B6755F" w:rsidRPr="00B6755F" w:rsidRDefault="00B6755F" w:rsidP="007A48F5">
      <w:pPr>
        <w:pStyle w:val="BodyText"/>
        <w:rPr>
          <w:rFonts w:ascii="Arial Narrow" w:hAnsi="Arial Narrow"/>
        </w:rPr>
      </w:pPr>
      <w:r w:rsidRPr="007559EB">
        <w:rPr>
          <w:rFonts w:ascii="Arial Narrow" w:hAnsi="Arial Narrow"/>
        </w:rPr>
        <w:t xml:space="preserve">A continuación les presentamos el detalle </w:t>
      </w:r>
      <w:r w:rsidR="00B57BEC" w:rsidRPr="007559EB">
        <w:rPr>
          <w:rFonts w:ascii="Arial Narrow" w:hAnsi="Arial Narrow"/>
        </w:rPr>
        <w:t xml:space="preserve">la fase y </w:t>
      </w:r>
      <w:r w:rsidR="00C717F1" w:rsidRPr="007559EB">
        <w:rPr>
          <w:rFonts w:ascii="Arial Narrow" w:hAnsi="Arial Narrow"/>
        </w:rPr>
        <w:t xml:space="preserve">los </w:t>
      </w:r>
      <w:r w:rsidRPr="007559EB">
        <w:rPr>
          <w:rFonts w:ascii="Arial Narrow" w:hAnsi="Arial Narrow"/>
        </w:rPr>
        <w:t xml:space="preserve"> </w:t>
      </w:r>
      <w:r w:rsidR="00C717F1" w:rsidRPr="007559EB">
        <w:rPr>
          <w:rFonts w:ascii="Arial Narrow" w:hAnsi="Arial Narrow"/>
        </w:rPr>
        <w:t>e</w:t>
      </w:r>
      <w:r w:rsidRPr="007559EB">
        <w:rPr>
          <w:rFonts w:ascii="Arial Narrow" w:hAnsi="Arial Narrow"/>
        </w:rPr>
        <w:t xml:space="preserve">ntregables </w:t>
      </w:r>
      <w:del w:id="981" w:author="Yair Benzaquen" w:date="2018-07-02T21:20:00Z">
        <w:r w:rsidRPr="007559EB" w:rsidDel="006A0A9F">
          <w:rPr>
            <w:rFonts w:ascii="Arial Narrow" w:hAnsi="Arial Narrow"/>
          </w:rPr>
          <w:delText>vs el calendario en semanas del proyecto:</w:delText>
        </w:r>
      </w:del>
      <w:ins w:id="982" w:author="Yair Benzaquen" w:date="2018-07-02T21:20:00Z">
        <w:r w:rsidR="006A0A9F">
          <w:rPr>
            <w:rFonts w:ascii="Arial Narrow" w:hAnsi="Arial Narrow"/>
          </w:rPr>
          <w:t>:</w:t>
        </w:r>
      </w:ins>
    </w:p>
    <w:p w14:paraId="072B6D96" w14:textId="77777777" w:rsidR="00B6755F" w:rsidRDefault="00B6755F" w:rsidP="007A48F5">
      <w:pPr>
        <w:pStyle w:val="BodyText"/>
      </w:pPr>
    </w:p>
    <w:p w14:paraId="0905EB6C" w14:textId="204A2232" w:rsidR="009F4881" w:rsidRDefault="00B57BEC" w:rsidP="00B57BEC">
      <w:pPr>
        <w:pStyle w:val="BodyText"/>
        <w:ind w:left="0"/>
        <w:rPr>
          <w:highlight w:val="yellow"/>
        </w:rPr>
      </w:pPr>
      <w:del w:id="983" w:author="Yair Benzaquen" w:date="2018-07-02T21:19:00Z">
        <w:r w:rsidRPr="00B57BEC" w:rsidDel="00817191">
          <w:rPr>
            <w:noProof/>
            <w:lang w:val="en-US" w:eastAsia="en-US"/>
          </w:rPr>
          <w:drawing>
            <wp:inline distT="0" distB="0" distL="0" distR="0" wp14:anchorId="5449F6E7" wp14:editId="15D8E7C2">
              <wp:extent cx="6907287"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16143" cy="3261726"/>
                      </a:xfrm>
                      <a:prstGeom prst="rect">
                        <a:avLst/>
                      </a:prstGeom>
                      <a:noFill/>
                      <a:ln>
                        <a:noFill/>
                      </a:ln>
                    </pic:spPr>
                  </pic:pic>
                </a:graphicData>
              </a:graphic>
            </wp:inline>
          </w:drawing>
        </w:r>
      </w:del>
      <w:ins w:id="984" w:author="Yair Benzaquen" w:date="2018-07-02T21:19:00Z">
        <w:r w:rsidR="00817191" w:rsidRPr="006A0A9F">
          <w:rPr>
            <w:noProof/>
            <w:lang w:val="es-ES" w:eastAsia="en-US"/>
            <w:rPrChange w:id="985" w:author="Yair Benzaquen" w:date="2018-07-02T21:20:00Z">
              <w:rPr>
                <w:noProof/>
                <w:lang w:val="en-US" w:eastAsia="en-US"/>
              </w:rPr>
            </w:rPrChange>
          </w:rPr>
          <w:t xml:space="preserve"> </w:t>
        </w:r>
        <w:r w:rsidR="00817191" w:rsidRPr="00817191">
          <w:rPr>
            <w:noProof/>
            <w:lang w:val="en-US" w:eastAsia="en-US"/>
          </w:rPr>
          <w:drawing>
            <wp:inline distT="0" distB="0" distL="0" distR="0" wp14:anchorId="7B2C3A5F" wp14:editId="6AC8469F">
              <wp:extent cx="6629400" cy="4165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9400" cy="4165600"/>
                      </a:xfrm>
                      <a:prstGeom prst="rect">
                        <a:avLst/>
                      </a:prstGeom>
                    </pic:spPr>
                  </pic:pic>
                </a:graphicData>
              </a:graphic>
            </wp:inline>
          </w:drawing>
        </w:r>
      </w:ins>
      <w:r w:rsidRPr="00B57BEC">
        <w:rPr>
          <w:highlight w:val="yellow"/>
        </w:rPr>
        <w:t xml:space="preserve"> </w:t>
      </w:r>
      <w:r w:rsidR="00BA1EF1" w:rsidRPr="00BA1EF1">
        <w:rPr>
          <w:noProof/>
          <w:highlight w:val="yellow"/>
          <w:lang w:val="en-US" w:eastAsia="en-US"/>
        </w:rPr>
        <mc:AlternateContent>
          <mc:Choice Requires="wps">
            <w:drawing>
              <wp:anchor distT="0" distB="0" distL="114300" distR="114300" simplePos="0" relativeHeight="251676672" behindDoc="0" locked="0" layoutInCell="1" allowOverlap="1" wp14:anchorId="40EBBF02" wp14:editId="2F0B8BD1">
                <wp:simplePos x="0" y="0"/>
                <wp:positionH relativeFrom="column">
                  <wp:posOffset>6904355</wp:posOffset>
                </wp:positionH>
                <wp:positionV relativeFrom="paragraph">
                  <wp:posOffset>5756910</wp:posOffset>
                </wp:positionV>
                <wp:extent cx="184731" cy="369332"/>
                <wp:effectExtent l="0" t="0" r="0" b="0"/>
                <wp:wrapSquare wrapText="bothSides"/>
                <wp:docPr id="68" name="CuadroTexto 2"/>
                <wp:cNvGraphicFramePr/>
                <a:graphic xmlns:a="http://schemas.openxmlformats.org/drawingml/2006/main">
                  <a:graphicData uri="http://schemas.microsoft.com/office/word/2010/wordprocessingShape">
                    <wps:wsp>
                      <wps:cNvSpPr txBox="1"/>
                      <wps:spPr>
                        <a:xfrm>
                          <a:off x="0" y="0"/>
                          <a:ext cx="184731" cy="369332"/>
                        </a:xfrm>
                        <a:prstGeom prst="rect">
                          <a:avLst/>
                        </a:prstGeom>
                        <a:noFill/>
                      </wps:spPr>
                      <wps:bodyPr wrap="none" rtlCol="0">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6501B22" id="_x0000_t202" coordsize="21600,21600" o:spt="202" path="m0,0l0,21600,21600,21600,21600,0xe">
                <v:stroke joinstyle="miter"/>
                <v:path gradientshapeok="t" o:connecttype="rect"/>
              </v:shapetype>
              <v:shape id="CuadroTexto 2" o:spid="_x0000_s1026" type="#_x0000_t202" style="position:absolute;margin-left:543.65pt;margin-top:453.3pt;width:14.55pt;height:29.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" filled="f" stroked="f">
                <v:textbox style="mso-fit-shape-to-text:t"/>
                <w10:wrap type="square"/>
              </v:shape>
            </w:pict>
          </mc:Fallback>
        </mc:AlternateContent>
      </w:r>
    </w:p>
    <w:p w14:paraId="34C22134" w14:textId="77777777" w:rsidR="009F4881" w:rsidRDefault="009F4881" w:rsidP="007A48F5">
      <w:pPr>
        <w:pStyle w:val="BodyText"/>
      </w:pPr>
    </w:p>
    <w:p w14:paraId="16809B5D" w14:textId="38F2ADC8" w:rsidR="00B6755F" w:rsidRDefault="00B6755F">
      <w:r>
        <w:br w:type="page"/>
      </w:r>
    </w:p>
    <w:p w14:paraId="51019E9B" w14:textId="77777777" w:rsidR="009F4881" w:rsidRDefault="009F4881" w:rsidP="007A48F5">
      <w:pPr>
        <w:pStyle w:val="BodyText"/>
      </w:pPr>
    </w:p>
    <w:p w14:paraId="5B6AF184" w14:textId="77777777" w:rsidR="007A48F5" w:rsidRPr="00CD61F3" w:rsidRDefault="007A48F5" w:rsidP="007A48F5">
      <w:pPr>
        <w:pStyle w:val="HeadingBar"/>
        <w:numPr>
          <w:ilvl w:val="12"/>
          <w:numId w:val="0"/>
        </w:numPr>
        <w:rPr>
          <w:rFonts w:ascii="Arial Narrow" w:hAnsi="Arial Narrow"/>
          <w:color w:val="auto"/>
        </w:rPr>
      </w:pPr>
    </w:p>
    <w:p w14:paraId="30C03C6E" w14:textId="77777777" w:rsidR="007A48F5" w:rsidRDefault="007A48F5" w:rsidP="007A48F5">
      <w:pPr>
        <w:pStyle w:val="Heading3"/>
        <w:numPr>
          <w:ilvl w:val="12"/>
          <w:numId w:val="0"/>
        </w:numPr>
        <w:rPr>
          <w:rFonts w:ascii="Arial Narrow" w:hAnsi="Arial Narrow"/>
          <w:sz w:val="40"/>
          <w:szCs w:val="40"/>
        </w:rPr>
      </w:pPr>
      <w:bookmarkStart w:id="986" w:name="_Toc518330295"/>
      <w:r>
        <w:rPr>
          <w:rFonts w:ascii="Arial Narrow" w:hAnsi="Arial Narrow"/>
          <w:sz w:val="40"/>
          <w:szCs w:val="40"/>
        </w:rPr>
        <w:t>Organización</w:t>
      </w:r>
      <w:bookmarkEnd w:id="986"/>
    </w:p>
    <w:p w14:paraId="59DB1BE1" w14:textId="77777777" w:rsidR="009F35BA" w:rsidRDefault="009F35BA" w:rsidP="009F35BA">
      <w:pPr>
        <w:pStyle w:val="BodyText"/>
        <w:ind w:left="142"/>
      </w:pPr>
    </w:p>
    <w:p w14:paraId="136E8490" w14:textId="11E0332D" w:rsidR="00EF17F3" w:rsidRDefault="00EF17F3" w:rsidP="009F35BA">
      <w:pPr>
        <w:pStyle w:val="BodyText"/>
        <w:ind w:left="142"/>
        <w:rPr>
          <w:b/>
        </w:rPr>
      </w:pPr>
      <w:r w:rsidRPr="001C78C4">
        <w:rPr>
          <w:b/>
        </w:rPr>
        <w:t>FASE 1</w:t>
      </w:r>
    </w:p>
    <w:p w14:paraId="6117F4ED" w14:textId="1BEE31A9" w:rsidR="00EF17F3" w:rsidRDefault="00EF17F3" w:rsidP="009F35BA">
      <w:pPr>
        <w:pStyle w:val="BodyText"/>
        <w:ind w:left="142"/>
        <w:rPr>
          <w:b/>
        </w:rPr>
      </w:pPr>
    </w:p>
    <w:p w14:paraId="6F1C0F0C" w14:textId="4DEA65F0" w:rsidR="00EF17F3" w:rsidRDefault="00A82D62" w:rsidP="009F35BA">
      <w:pPr>
        <w:pStyle w:val="BodyText"/>
        <w:ind w:left="142"/>
        <w:rPr>
          <w:b/>
        </w:rPr>
      </w:pPr>
      <w:r>
        <w:rPr>
          <w:noProof/>
          <w:lang w:val="en-US" w:eastAsia="en-US"/>
        </w:rPr>
        <w:drawing>
          <wp:inline distT="0" distB="0" distL="0" distR="0" wp14:anchorId="34558B8B" wp14:editId="6FD87716">
            <wp:extent cx="6631305" cy="2741930"/>
            <wp:effectExtent l="101600" t="0" r="48895" b="0"/>
            <wp:docPr id="11" name="Diagram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B3D8F78-5262-4647-B253-A5116921C2B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4AF7B697" w14:textId="2B7EAFBE" w:rsidR="00243A0C" w:rsidRDefault="00243A0C" w:rsidP="009F35BA">
      <w:pPr>
        <w:pStyle w:val="BodyText"/>
        <w:ind w:left="142"/>
      </w:pPr>
    </w:p>
    <w:p w14:paraId="7D160CC9" w14:textId="77777777" w:rsidR="00566DEB" w:rsidRDefault="00566DEB" w:rsidP="009F35BA">
      <w:pPr>
        <w:pStyle w:val="BodyText"/>
        <w:ind w:left="142"/>
      </w:pPr>
    </w:p>
    <w:p w14:paraId="39B6CCF1" w14:textId="51F49E7F" w:rsidR="00AB5605" w:rsidRDefault="00AB5605" w:rsidP="009F35BA">
      <w:pPr>
        <w:pStyle w:val="BodyText"/>
        <w:ind w:left="142"/>
      </w:pPr>
      <w:r>
        <w:rPr>
          <w:noProof/>
          <w:lang w:val="en-US" w:eastAsia="en-US"/>
        </w:rPr>
        <mc:AlternateContent>
          <mc:Choice Requires="wps">
            <w:drawing>
              <wp:anchor distT="0" distB="0" distL="114300" distR="114300" simplePos="0" relativeHeight="251672576" behindDoc="0" locked="0" layoutInCell="1" allowOverlap="1" wp14:anchorId="79A9792A" wp14:editId="1390EC45">
                <wp:simplePos x="0" y="0"/>
                <wp:positionH relativeFrom="column">
                  <wp:posOffset>1015724</wp:posOffset>
                </wp:positionH>
                <wp:positionV relativeFrom="paragraph">
                  <wp:posOffset>259080</wp:posOffset>
                </wp:positionV>
                <wp:extent cx="907415" cy="123825"/>
                <wp:effectExtent l="0" t="0" r="6985" b="3175"/>
                <wp:wrapThrough wrapText="bothSides">
                  <wp:wrapPolygon edited="0">
                    <wp:start x="0" y="0"/>
                    <wp:lineTo x="0" y="17723"/>
                    <wp:lineTo x="21162" y="17723"/>
                    <wp:lineTo x="21162" y="0"/>
                    <wp:lineTo x="0" y="0"/>
                  </wp:wrapPolygon>
                </wp:wrapThrough>
                <wp:docPr id="19" name="Rectángulo 19"/>
                <wp:cNvGraphicFramePr/>
                <a:graphic xmlns:a="http://schemas.openxmlformats.org/drawingml/2006/main">
                  <a:graphicData uri="http://schemas.microsoft.com/office/word/2010/wordprocessingShape">
                    <wps:wsp>
                      <wps:cNvSpPr/>
                      <wps:spPr>
                        <a:xfrm>
                          <a:off x="0" y="0"/>
                          <a:ext cx="907415" cy="12382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45E1B4E" id="Rectángulo 19" o:spid="_x0000_s1026" style="position:absolute;margin-left:80pt;margin-top:20.4pt;width:71.45pt;height: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" fillcolor="#a5a5a5 [2092]" stroked="f" strokeweight="2pt">
                <w10:wrap type="through"/>
              </v:rect>
            </w:pict>
          </mc:Fallback>
        </mc:AlternateContent>
      </w:r>
      <w:r>
        <w:rPr>
          <w:noProof/>
          <w:lang w:val="en-US" w:eastAsia="en-US"/>
        </w:rPr>
        <mc:AlternateContent>
          <mc:Choice Requires="wps">
            <w:drawing>
              <wp:anchor distT="0" distB="0" distL="114300" distR="114300" simplePos="0" relativeHeight="251670528" behindDoc="0" locked="0" layoutInCell="1" allowOverlap="1" wp14:anchorId="1311F4A0" wp14:editId="6097FCF2">
                <wp:simplePos x="0" y="0"/>
                <wp:positionH relativeFrom="column">
                  <wp:posOffset>1012190</wp:posOffset>
                </wp:positionH>
                <wp:positionV relativeFrom="paragraph">
                  <wp:posOffset>20320</wp:posOffset>
                </wp:positionV>
                <wp:extent cx="914400" cy="120015"/>
                <wp:effectExtent l="0" t="0" r="0" b="6985"/>
                <wp:wrapThrough wrapText="bothSides">
                  <wp:wrapPolygon edited="0">
                    <wp:start x="0" y="0"/>
                    <wp:lineTo x="0" y="18286"/>
                    <wp:lineTo x="21000" y="18286"/>
                    <wp:lineTo x="21000" y="0"/>
                    <wp:lineTo x="0" y="0"/>
                  </wp:wrapPolygon>
                </wp:wrapThrough>
                <wp:docPr id="17" name="Rectángulo 17"/>
                <wp:cNvGraphicFramePr/>
                <a:graphic xmlns:a="http://schemas.openxmlformats.org/drawingml/2006/main">
                  <a:graphicData uri="http://schemas.microsoft.com/office/word/2010/wordprocessingShape">
                    <wps:wsp>
                      <wps:cNvSpPr/>
                      <wps:spPr>
                        <a:xfrm>
                          <a:off x="0" y="0"/>
                          <a:ext cx="914400" cy="12001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BA7EB81" id="Rectángulo 17" o:spid="_x0000_s1026" style="position:absolute;margin-left:79.7pt;margin-top:1.6pt;width:1in;height:9.4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" fillcolor="#c00000" stroked="f" strokeweight="2pt">
                <w10:wrap type="through"/>
              </v:rect>
            </w:pict>
          </mc:Fallback>
        </mc:AlternateContent>
      </w:r>
      <w:r>
        <w:t xml:space="preserve">EVOL/AFP  </w:t>
      </w:r>
    </w:p>
    <w:p w14:paraId="3E52D93C" w14:textId="6503C1FF" w:rsidR="00AB5605" w:rsidRDefault="00AB5605" w:rsidP="009F35BA">
      <w:pPr>
        <w:pStyle w:val="BodyText"/>
        <w:ind w:left="142"/>
      </w:pPr>
      <w:r>
        <w:rPr>
          <w:noProof/>
          <w:lang w:val="en-US" w:eastAsia="en-US"/>
        </w:rPr>
        <mc:AlternateContent>
          <mc:Choice Requires="wps">
            <w:drawing>
              <wp:anchor distT="0" distB="0" distL="114300" distR="114300" simplePos="0" relativeHeight="251674624" behindDoc="0" locked="0" layoutInCell="1" allowOverlap="1" wp14:anchorId="681535C5" wp14:editId="294CC706">
                <wp:simplePos x="0" y="0"/>
                <wp:positionH relativeFrom="column">
                  <wp:posOffset>1011555</wp:posOffset>
                </wp:positionH>
                <wp:positionV relativeFrom="paragraph">
                  <wp:posOffset>219075</wp:posOffset>
                </wp:positionV>
                <wp:extent cx="914400" cy="120015"/>
                <wp:effectExtent l="0" t="0" r="0" b="6985"/>
                <wp:wrapThrough wrapText="bothSides">
                  <wp:wrapPolygon edited="0">
                    <wp:start x="0" y="0"/>
                    <wp:lineTo x="0" y="18286"/>
                    <wp:lineTo x="21000" y="18286"/>
                    <wp:lineTo x="21000" y="0"/>
                    <wp:lineTo x="0" y="0"/>
                  </wp:wrapPolygon>
                </wp:wrapThrough>
                <wp:docPr id="20" name="Rectángulo 20"/>
                <wp:cNvGraphicFramePr/>
                <a:graphic xmlns:a="http://schemas.openxmlformats.org/drawingml/2006/main">
                  <a:graphicData uri="http://schemas.microsoft.com/office/word/2010/wordprocessingShape">
                    <wps:wsp>
                      <wps:cNvSpPr/>
                      <wps:spPr>
                        <a:xfrm>
                          <a:off x="0" y="0"/>
                          <a:ext cx="914400" cy="12001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7ABA7E6" id="Rectángulo 20" o:spid="_x0000_s1026" style="position:absolute;margin-left:79.65pt;margin-top:17.25pt;width:1in;height:9.4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" fillcolor="#76923c [2406]" stroked="f" strokeweight="2pt">
                <w10:wrap type="through"/>
              </v:rect>
            </w:pict>
          </mc:Fallback>
        </mc:AlternateContent>
      </w:r>
      <w:r>
        <w:t>EVOL</w:t>
      </w:r>
    </w:p>
    <w:p w14:paraId="2D0C7FBF" w14:textId="1F6E496E" w:rsidR="00AB5605" w:rsidRDefault="00AB5605" w:rsidP="009F35BA">
      <w:pPr>
        <w:pStyle w:val="BodyText"/>
        <w:ind w:left="142"/>
      </w:pPr>
      <w:r>
        <w:t>AFP</w:t>
      </w:r>
    </w:p>
    <w:p w14:paraId="5ED4FF99" w14:textId="77777777" w:rsidR="009F4881" w:rsidRDefault="009F4881" w:rsidP="003F1A33">
      <w:pPr>
        <w:pStyle w:val="BodyText"/>
        <w:ind w:left="0"/>
      </w:pPr>
    </w:p>
    <w:p w14:paraId="72FDE71B" w14:textId="1197F48B" w:rsidR="00A82D62" w:rsidRDefault="00A82D62" w:rsidP="00532F96">
      <w:pPr>
        <w:pStyle w:val="BodyText"/>
        <w:ind w:left="0"/>
      </w:pPr>
    </w:p>
    <w:p w14:paraId="0D8D242F" w14:textId="7AB1CE93" w:rsidR="00A82D62" w:rsidRDefault="00A82D62" w:rsidP="009F35BA">
      <w:pPr>
        <w:pStyle w:val="BodyText"/>
        <w:ind w:left="142"/>
      </w:pPr>
    </w:p>
    <w:p w14:paraId="124EE3C0" w14:textId="77777777" w:rsidR="00A82D62" w:rsidRDefault="00A82D62" w:rsidP="009F35BA">
      <w:pPr>
        <w:pStyle w:val="BodyText"/>
        <w:ind w:left="142"/>
      </w:pPr>
    </w:p>
    <w:p w14:paraId="0962FFDF" w14:textId="6A362232" w:rsidR="002963A6" w:rsidRDefault="002963A6" w:rsidP="002963A6">
      <w:pPr>
        <w:rPr>
          <w:rFonts w:ascii="Arial Narrow" w:hAnsi="Arial Narrow" w:cs="Arial"/>
        </w:rPr>
      </w:pPr>
    </w:p>
    <w:p w14:paraId="35FEB68D" w14:textId="56D62BFF" w:rsidR="002963A6" w:rsidRPr="00BB1BC3" w:rsidRDefault="002963A6" w:rsidP="002963A6">
      <w:pPr>
        <w:pStyle w:val="Heading4"/>
      </w:pPr>
      <w:bookmarkStart w:id="987" w:name="_Toc518330296"/>
      <w:r w:rsidRPr="00BB1BC3">
        <w:t xml:space="preserve">Comité </w:t>
      </w:r>
      <w:r w:rsidR="005A0E47" w:rsidRPr="00BB1BC3">
        <w:t>de Proyecto</w:t>
      </w:r>
      <w:bookmarkEnd w:id="987"/>
    </w:p>
    <w:p w14:paraId="07ADFCF8" w14:textId="77777777" w:rsidR="002963A6" w:rsidRPr="00BB1BC3" w:rsidRDefault="002963A6" w:rsidP="002963A6">
      <w:pPr>
        <w:pStyle w:val="NormalIndent"/>
        <w:numPr>
          <w:ilvl w:val="12"/>
          <w:numId w:val="0"/>
        </w:numPr>
        <w:ind w:left="2520"/>
        <w:rPr>
          <w:rFonts w:ascii="Arial Narrow" w:hAnsi="Arial Narrow" w:cs="Arial"/>
        </w:rPr>
      </w:pPr>
    </w:p>
    <w:p w14:paraId="38CE5CFB" w14:textId="72735A62" w:rsidR="002963A6" w:rsidRPr="00BB1BC3" w:rsidRDefault="002963A6" w:rsidP="002963A6">
      <w:pPr>
        <w:pStyle w:val="NormalIndent"/>
        <w:numPr>
          <w:ilvl w:val="12"/>
          <w:numId w:val="0"/>
        </w:numPr>
        <w:ind w:left="2520"/>
        <w:jc w:val="both"/>
        <w:rPr>
          <w:rFonts w:ascii="Arial Narrow" w:hAnsi="Arial Narrow" w:cs="Arial"/>
        </w:rPr>
      </w:pPr>
      <w:r w:rsidRPr="00BB1BC3">
        <w:rPr>
          <w:rFonts w:ascii="Arial Narrow" w:hAnsi="Arial Narrow" w:cs="Arial"/>
        </w:rPr>
        <w:t xml:space="preserve">A partir de nuestra experiencia con proyectos </w:t>
      </w:r>
      <w:r w:rsidRPr="00337072">
        <w:rPr>
          <w:rFonts w:ascii="Arial Narrow" w:hAnsi="Arial Narrow" w:cs="Arial"/>
        </w:rPr>
        <w:t xml:space="preserve">de </w:t>
      </w:r>
      <w:r w:rsidR="00337072" w:rsidRPr="00337072">
        <w:rPr>
          <w:rFonts w:ascii="Arial Narrow" w:hAnsi="Arial Narrow" w:cs="Arial"/>
        </w:rPr>
        <w:t>arquitectura</w:t>
      </w:r>
      <w:r w:rsidR="00337072">
        <w:rPr>
          <w:rFonts w:ascii="Arial Narrow" w:hAnsi="Arial Narrow" w:cs="Arial"/>
          <w:i/>
        </w:rPr>
        <w:t xml:space="preserve">, </w:t>
      </w:r>
      <w:r w:rsidRPr="00BB1BC3">
        <w:rPr>
          <w:rFonts w:ascii="Arial Narrow" w:hAnsi="Arial Narrow" w:cs="Arial"/>
        </w:rPr>
        <w:t xml:space="preserve">desarrollo e implementación de sistemas, hemos comprobado que un Comité Ejecutivo es un elemento esencial para el </w:t>
      </w:r>
      <w:r w:rsidRPr="00BB1BC3">
        <w:rPr>
          <w:rFonts w:ascii="Arial Narrow" w:hAnsi="Arial Narrow" w:cs="Arial"/>
        </w:rPr>
        <w:lastRenderedPageBreak/>
        <w:t>éxito de un proyecto. El Comité actuará como un cuerpo consultivo y de toma de decisiones/políticas a seguir.</w:t>
      </w:r>
    </w:p>
    <w:p w14:paraId="5FD1ED70" w14:textId="30B2E3FC" w:rsidR="002963A6" w:rsidRPr="00BB1BC3" w:rsidRDefault="002963A6" w:rsidP="002963A6">
      <w:pPr>
        <w:pStyle w:val="NormalIndent"/>
        <w:numPr>
          <w:ilvl w:val="12"/>
          <w:numId w:val="0"/>
        </w:numPr>
        <w:ind w:left="2520"/>
        <w:jc w:val="both"/>
        <w:rPr>
          <w:rFonts w:ascii="Arial Narrow" w:hAnsi="Arial Narrow" w:cs="Arial"/>
        </w:rPr>
      </w:pPr>
      <w:r w:rsidRPr="00BB1BC3">
        <w:rPr>
          <w:rFonts w:ascii="Arial Narrow" w:hAnsi="Arial Narrow" w:cs="Arial"/>
        </w:rPr>
        <w:t xml:space="preserve">El Comité </w:t>
      </w:r>
      <w:r w:rsidR="00337072">
        <w:rPr>
          <w:rFonts w:ascii="Arial Narrow" w:hAnsi="Arial Narrow" w:cs="Arial"/>
        </w:rPr>
        <w:t>de Proyecto</w:t>
      </w:r>
      <w:r w:rsidRPr="00BB1BC3">
        <w:rPr>
          <w:rFonts w:ascii="Arial Narrow" w:hAnsi="Arial Narrow" w:cs="Arial"/>
        </w:rPr>
        <w:t xml:space="preserve"> tendrá a su cargo la revisión del progreso general del proyecto y de la validación de decisiones claves para el proyecto. El Comité también debe identificar los medios para resolver las diferencias entre departamentos sobre problemas de política y de procedimiento. </w:t>
      </w:r>
    </w:p>
    <w:p w14:paraId="5F04E6E6" w14:textId="794CA91F" w:rsidR="002963A6" w:rsidRPr="00F07A4F" w:rsidRDefault="002963A6" w:rsidP="00F07A4F">
      <w:pPr>
        <w:pStyle w:val="NormalIndent"/>
        <w:numPr>
          <w:ilvl w:val="12"/>
          <w:numId w:val="0"/>
        </w:numPr>
        <w:ind w:left="2520"/>
        <w:jc w:val="both"/>
        <w:rPr>
          <w:rFonts w:ascii="Arial Narrow" w:hAnsi="Arial Narrow" w:cs="Arial"/>
        </w:rPr>
      </w:pPr>
      <w:r w:rsidRPr="00BB1BC3">
        <w:rPr>
          <w:rFonts w:ascii="Arial Narrow" w:hAnsi="Arial Narrow" w:cs="Arial"/>
        </w:rPr>
        <w:t xml:space="preserve">El Comité </w:t>
      </w:r>
      <w:r w:rsidR="00337072">
        <w:rPr>
          <w:rFonts w:ascii="Arial Narrow" w:hAnsi="Arial Narrow" w:cs="Arial"/>
        </w:rPr>
        <w:t xml:space="preserve">de Proyecto </w:t>
      </w:r>
      <w:r w:rsidRPr="00BB1BC3">
        <w:rPr>
          <w:rFonts w:ascii="Arial Narrow" w:hAnsi="Arial Narrow" w:cs="Arial"/>
        </w:rPr>
        <w:t xml:space="preserve">se reunirá </w:t>
      </w:r>
      <w:r w:rsidR="00933391">
        <w:rPr>
          <w:rFonts w:ascii="Arial Narrow" w:hAnsi="Arial Narrow" w:cs="Arial"/>
        </w:rPr>
        <w:t>mensualmente</w:t>
      </w:r>
      <w:r w:rsidRPr="00BB1BC3">
        <w:rPr>
          <w:rFonts w:ascii="Arial Narrow" w:hAnsi="Arial Narrow" w:cs="Arial"/>
        </w:rPr>
        <w:t xml:space="preserve"> y, si es necesario, programará sesiones especiales para tratar temas específicos. En cada reunión, los </w:t>
      </w:r>
      <w:r w:rsidR="00933391">
        <w:rPr>
          <w:rFonts w:ascii="Arial Narrow" w:hAnsi="Arial Narrow" w:cs="Arial"/>
        </w:rPr>
        <w:t>equipo</w:t>
      </w:r>
      <w:r w:rsidRPr="00BB1BC3">
        <w:rPr>
          <w:rFonts w:ascii="Arial Narrow" w:hAnsi="Arial Narrow" w:cs="Arial"/>
        </w:rPr>
        <w:t xml:space="preserve"> de EVOL y de </w:t>
      </w:r>
      <w:r w:rsidR="00EB662F" w:rsidRPr="00BB1BC3">
        <w:rPr>
          <w:rFonts w:ascii="Arial Narrow" w:hAnsi="Arial Narrow" w:cs="Arial"/>
        </w:rPr>
        <w:t>AFP PRIMA Y AFP INTEGRA</w:t>
      </w:r>
      <w:r w:rsidRPr="00BB1BC3">
        <w:rPr>
          <w:rFonts w:ascii="Arial Narrow" w:hAnsi="Arial Narrow" w:cs="Arial"/>
          <w:b/>
        </w:rPr>
        <w:t xml:space="preserve"> </w:t>
      </w:r>
      <w:r w:rsidRPr="00BB1BC3">
        <w:rPr>
          <w:rFonts w:ascii="Arial Narrow" w:hAnsi="Arial Narrow" w:cs="Arial"/>
        </w:rPr>
        <w:t>presentarán un informe formal de estado que resuma los logros del proyecto, tareas previstas y problemas claves.</w:t>
      </w:r>
    </w:p>
    <w:p w14:paraId="5A1B00E3" w14:textId="77777777" w:rsidR="002963A6" w:rsidRPr="00337072" w:rsidRDefault="002963A6" w:rsidP="002963A6">
      <w:pPr>
        <w:pStyle w:val="Heading4"/>
      </w:pPr>
      <w:bookmarkStart w:id="988" w:name="_Toc518330297"/>
      <w:r w:rsidRPr="00337072">
        <w:t>Equipo de EVOL</w:t>
      </w:r>
      <w:bookmarkEnd w:id="988"/>
    </w:p>
    <w:p w14:paraId="58FDDD8E" w14:textId="6CD93732" w:rsidR="002963A6" w:rsidRDefault="002963A6" w:rsidP="002963A6">
      <w:pPr>
        <w:pStyle w:val="BodyText"/>
        <w:jc w:val="both"/>
        <w:rPr>
          <w:rFonts w:ascii="Arial Narrow" w:hAnsi="Arial Narrow"/>
          <w:b/>
          <w:highlight w:val="yellow"/>
          <w:u w:val="single"/>
          <w:lang w:val="es-AR"/>
        </w:rPr>
      </w:pPr>
    </w:p>
    <w:p w14:paraId="6D5E560B" w14:textId="57F48B22" w:rsidR="00C11B29" w:rsidRPr="007559EB" w:rsidRDefault="00A82D62" w:rsidP="00A82D62">
      <w:pPr>
        <w:pStyle w:val="BodyText"/>
        <w:jc w:val="both"/>
        <w:rPr>
          <w:rFonts w:ascii="Arial Narrow" w:hAnsi="Arial Narrow"/>
          <w:b/>
          <w:u w:val="single"/>
        </w:rPr>
      </w:pPr>
      <w:r w:rsidRPr="007559EB">
        <w:rPr>
          <w:rFonts w:ascii="Arial Narrow" w:hAnsi="Arial Narrow"/>
          <w:b/>
          <w:u w:val="single"/>
        </w:rPr>
        <w:t xml:space="preserve">Gerente de Proyecto EVOL </w:t>
      </w:r>
    </w:p>
    <w:p w14:paraId="45B7E275" w14:textId="77777777" w:rsidR="00C11B29" w:rsidRPr="007559EB" w:rsidRDefault="00C11B29" w:rsidP="00A82D62">
      <w:pPr>
        <w:pStyle w:val="BodyText"/>
        <w:jc w:val="both"/>
        <w:rPr>
          <w:rFonts w:ascii="Arial Narrow" w:hAnsi="Arial Narrow"/>
          <w:b/>
          <w:u w:val="single"/>
          <w:lang w:val="es-AR"/>
        </w:rPr>
      </w:pPr>
    </w:p>
    <w:p w14:paraId="592FC4A3" w14:textId="1A8F2959" w:rsidR="00A82D62" w:rsidRPr="007559EB" w:rsidRDefault="00A82D62" w:rsidP="00A82D62">
      <w:pPr>
        <w:pStyle w:val="BodyText"/>
        <w:jc w:val="both"/>
        <w:rPr>
          <w:rFonts w:ascii="Arial Narrow" w:hAnsi="Arial Narrow" w:cs="Arial"/>
        </w:rPr>
      </w:pPr>
      <w:r w:rsidRPr="007559EB">
        <w:rPr>
          <w:rFonts w:ascii="Arial Narrow" w:hAnsi="Arial Narrow" w:cs="Arial"/>
        </w:rPr>
        <w:t xml:space="preserve">El Gerente de </w:t>
      </w:r>
      <w:r w:rsidR="00C11B29" w:rsidRPr="007559EB">
        <w:rPr>
          <w:rFonts w:ascii="Arial Narrow" w:hAnsi="Arial Narrow" w:cs="Arial"/>
        </w:rPr>
        <w:t>Proyecto es</w:t>
      </w:r>
      <w:r w:rsidRPr="007559EB">
        <w:rPr>
          <w:rFonts w:ascii="Arial Narrow" w:hAnsi="Arial Narrow" w:cs="Arial"/>
        </w:rPr>
        <w:t xml:space="preserve"> el responsable de brindar dirección al proyecto. Coordina las actividades del proyecto y es el punto primario de contacto con el Gerente de </w:t>
      </w:r>
      <w:r w:rsidR="00C11B29" w:rsidRPr="007559EB">
        <w:rPr>
          <w:rFonts w:ascii="Arial Narrow" w:hAnsi="Arial Narrow" w:cs="Arial"/>
        </w:rPr>
        <w:t>las AFP’s</w:t>
      </w:r>
      <w:r w:rsidRPr="007559EB">
        <w:rPr>
          <w:rFonts w:ascii="Arial Narrow" w:hAnsi="Arial Narrow" w:cs="Arial"/>
        </w:rPr>
        <w:t xml:space="preserve"> para asegurar el cumplimiento del alcance del proyecto. </w:t>
      </w:r>
    </w:p>
    <w:p w14:paraId="18977B0E" w14:textId="77777777" w:rsidR="00A82D62" w:rsidRPr="007559EB" w:rsidRDefault="00A82D62" w:rsidP="00A82D62">
      <w:pPr>
        <w:pStyle w:val="BodyText"/>
        <w:jc w:val="both"/>
        <w:rPr>
          <w:rFonts w:ascii="Arial Narrow" w:hAnsi="Arial Narrow" w:cs="Arial"/>
        </w:rPr>
      </w:pPr>
      <w:r w:rsidRPr="007559EB">
        <w:rPr>
          <w:rFonts w:ascii="Arial Narrow" w:hAnsi="Arial Narrow" w:cs="Arial"/>
        </w:rPr>
        <w:t xml:space="preserve">Tiene una visión integral del proyecto, coordina las actividades de los diferentes equipos de trabajo de forma de lograr la adecuada y oportuna implementación de los diferentes componentes del sistema. </w:t>
      </w:r>
    </w:p>
    <w:p w14:paraId="40C133C7" w14:textId="344BE019" w:rsidR="00C11B29" w:rsidRPr="007559EB" w:rsidRDefault="00A82D62" w:rsidP="00A82D62">
      <w:pPr>
        <w:pStyle w:val="BodyText"/>
        <w:jc w:val="both"/>
        <w:rPr>
          <w:rFonts w:ascii="Arial Narrow" w:hAnsi="Arial Narrow" w:cs="Arial"/>
        </w:rPr>
      </w:pPr>
      <w:r w:rsidRPr="007559EB">
        <w:rPr>
          <w:rFonts w:ascii="Arial Narrow" w:hAnsi="Arial Narrow" w:cs="Arial"/>
        </w:rPr>
        <w:t xml:space="preserve">El Gerente de </w:t>
      </w:r>
      <w:r w:rsidR="00C11B29" w:rsidRPr="007559EB">
        <w:rPr>
          <w:rFonts w:ascii="Arial Narrow" w:hAnsi="Arial Narrow" w:cs="Arial"/>
        </w:rPr>
        <w:t>Proyecto es</w:t>
      </w:r>
      <w:r w:rsidRPr="007559EB">
        <w:rPr>
          <w:rFonts w:ascii="Arial Narrow" w:hAnsi="Arial Narrow" w:cs="Arial"/>
        </w:rPr>
        <w:t xml:space="preserve"> el responsable de preparar y administrar los planes y cronogramas de tareas, establecer y monitorear todos los procedimientos del proyecto (información de avance, control de calidad, etc.), identificar prioridades técnicas y dependencias, y brindar gerenciamiento al proyecto. </w:t>
      </w:r>
    </w:p>
    <w:p w14:paraId="64276C07" w14:textId="6AC8939A" w:rsidR="00A82D62" w:rsidRPr="00C11B29" w:rsidRDefault="00A82D62" w:rsidP="00A82D62">
      <w:pPr>
        <w:pStyle w:val="BodyText"/>
        <w:jc w:val="both"/>
        <w:rPr>
          <w:rFonts w:ascii="Arial Narrow" w:hAnsi="Arial Narrow" w:cs="Arial"/>
        </w:rPr>
      </w:pPr>
      <w:r w:rsidRPr="007559EB">
        <w:rPr>
          <w:rFonts w:ascii="Arial Narrow" w:hAnsi="Arial Narrow" w:cs="Arial"/>
        </w:rPr>
        <w:t xml:space="preserve">El Gerente del </w:t>
      </w:r>
      <w:r w:rsidR="00C11B29" w:rsidRPr="007559EB">
        <w:rPr>
          <w:rFonts w:ascii="Arial Narrow" w:hAnsi="Arial Narrow" w:cs="Arial"/>
        </w:rPr>
        <w:t>Proyecto proveerá</w:t>
      </w:r>
      <w:r w:rsidRPr="007559EB">
        <w:rPr>
          <w:rFonts w:ascii="Arial Narrow" w:hAnsi="Arial Narrow" w:cs="Arial"/>
        </w:rPr>
        <w:t xml:space="preserve"> interface directa al Gerente de Proyecto de</w:t>
      </w:r>
      <w:r w:rsidR="00C11B29" w:rsidRPr="007559EB">
        <w:rPr>
          <w:rFonts w:ascii="Arial Narrow" w:hAnsi="Arial Narrow" w:cs="Arial"/>
        </w:rPr>
        <w:t xml:space="preserve"> las AFP’s</w:t>
      </w:r>
      <w:r w:rsidRPr="007559EB">
        <w:rPr>
          <w:rFonts w:ascii="Arial Narrow" w:hAnsi="Arial Narrow" w:cs="Arial"/>
        </w:rPr>
        <w:t>, y proporcionará revisiones semanales, informes de estado y problemas. Coordina la realización de revisiones técnicas de los Entregables de las aplicaciones. Estas revisiones se realizan con el propósito de descubrir errores y fallas, verificar la integridad de los trabajos, y verificar la conformidad de los mismos con las normas y estándares convenidos</w:t>
      </w:r>
    </w:p>
    <w:p w14:paraId="3E96FFA1" w14:textId="77777777" w:rsidR="00C11B29" w:rsidRPr="00C11B29" w:rsidRDefault="00C11B29" w:rsidP="007559EB">
      <w:pPr>
        <w:pStyle w:val="BodyText"/>
        <w:ind w:left="0"/>
        <w:jc w:val="both"/>
        <w:rPr>
          <w:rFonts w:ascii="Arial Narrow" w:hAnsi="Arial Narrow" w:cs="Arial"/>
        </w:rPr>
      </w:pPr>
    </w:p>
    <w:p w14:paraId="7991E3B3" w14:textId="77777777" w:rsidR="00A82D62" w:rsidRDefault="00A82D62" w:rsidP="002963A6">
      <w:pPr>
        <w:pStyle w:val="BodyText"/>
        <w:jc w:val="both"/>
        <w:rPr>
          <w:rFonts w:ascii="Arial Narrow" w:hAnsi="Arial Narrow"/>
          <w:b/>
          <w:u w:val="single"/>
        </w:rPr>
      </w:pPr>
    </w:p>
    <w:p w14:paraId="1E29694E" w14:textId="3651C225" w:rsidR="002963A6" w:rsidRPr="00F07A4F" w:rsidRDefault="00F07A4F" w:rsidP="002963A6">
      <w:pPr>
        <w:pStyle w:val="BodyText"/>
        <w:jc w:val="both"/>
        <w:rPr>
          <w:rFonts w:ascii="Arial Narrow" w:hAnsi="Arial Narrow"/>
          <w:b/>
          <w:u w:val="single"/>
        </w:rPr>
      </w:pPr>
      <w:r w:rsidRPr="00F07A4F">
        <w:rPr>
          <w:rFonts w:ascii="Arial Narrow" w:hAnsi="Arial Narrow"/>
          <w:b/>
          <w:u w:val="single"/>
        </w:rPr>
        <w:t>Scrum Master</w:t>
      </w:r>
    </w:p>
    <w:p w14:paraId="29A5FA4A" w14:textId="4C4039E8" w:rsidR="00F07A4F" w:rsidRPr="00F07A4F" w:rsidRDefault="00F07A4F" w:rsidP="00F07A4F">
      <w:pPr>
        <w:pStyle w:val="BodyText"/>
        <w:jc w:val="both"/>
        <w:rPr>
          <w:rFonts w:ascii="Arial Narrow" w:hAnsi="Arial Narrow" w:cs="Arial"/>
        </w:rPr>
      </w:pPr>
      <w:r w:rsidRPr="00F07A4F">
        <w:rPr>
          <w:rFonts w:ascii="Arial Narrow" w:hAnsi="Arial Narrow" w:cs="Arial"/>
        </w:rPr>
        <w:t xml:space="preserve">El Scrum </w:t>
      </w:r>
      <w:r w:rsidR="00933391">
        <w:rPr>
          <w:rFonts w:ascii="Arial Narrow" w:hAnsi="Arial Narrow" w:cs="Arial"/>
        </w:rPr>
        <w:t xml:space="preserve">Máster es el líder del proyecto y responsable </w:t>
      </w:r>
      <w:r w:rsidRPr="00F07A4F">
        <w:rPr>
          <w:rFonts w:ascii="Arial Narrow" w:hAnsi="Arial Narrow" w:cs="Arial"/>
        </w:rPr>
        <w:t xml:space="preserve"> de la gestión de las acciones en cada iteración, es el encargado de mantener en contacto al equipo de trabajo con el cliente. Otras de sus funciones más destacadas son:</w:t>
      </w:r>
    </w:p>
    <w:p w14:paraId="5F7FA2A7" w14:textId="77777777" w:rsidR="00F07A4F" w:rsidRPr="00F07A4F" w:rsidRDefault="00F07A4F" w:rsidP="00F07A4F">
      <w:pPr>
        <w:pStyle w:val="BodyText"/>
        <w:numPr>
          <w:ilvl w:val="0"/>
          <w:numId w:val="29"/>
        </w:numPr>
        <w:jc w:val="both"/>
        <w:rPr>
          <w:rFonts w:ascii="Arial Narrow" w:hAnsi="Arial Narrow" w:cs="Arial"/>
        </w:rPr>
      </w:pPr>
      <w:r w:rsidRPr="00F07A4F">
        <w:rPr>
          <w:rFonts w:ascii="Arial Narrow" w:hAnsi="Arial Narrow" w:cs="Arial"/>
        </w:rPr>
        <w:t>Resolver los conflictos que obstaculicen el ritmo normal del proyecto.</w:t>
      </w:r>
    </w:p>
    <w:p w14:paraId="3E8FBC3B" w14:textId="77777777" w:rsidR="00F07A4F" w:rsidRPr="00F07A4F" w:rsidRDefault="00F07A4F" w:rsidP="00F07A4F">
      <w:pPr>
        <w:pStyle w:val="BodyText"/>
        <w:numPr>
          <w:ilvl w:val="0"/>
          <w:numId w:val="29"/>
        </w:numPr>
        <w:jc w:val="both"/>
        <w:rPr>
          <w:rFonts w:ascii="Arial Narrow" w:hAnsi="Arial Narrow" w:cs="Arial"/>
        </w:rPr>
      </w:pPr>
      <w:r w:rsidRPr="00F07A4F">
        <w:rPr>
          <w:rFonts w:ascii="Arial Narrow" w:hAnsi="Arial Narrow" w:cs="Arial"/>
        </w:rPr>
        <w:t>Incentivar y motivar al equipo de trabajo.</w:t>
      </w:r>
    </w:p>
    <w:p w14:paraId="2B34FBED" w14:textId="77777777" w:rsidR="00F07A4F" w:rsidRPr="00F07A4F" w:rsidRDefault="00F07A4F" w:rsidP="00F07A4F">
      <w:pPr>
        <w:pStyle w:val="BodyText"/>
        <w:numPr>
          <w:ilvl w:val="0"/>
          <w:numId w:val="29"/>
        </w:numPr>
        <w:jc w:val="both"/>
        <w:rPr>
          <w:rFonts w:ascii="Arial Narrow" w:hAnsi="Arial Narrow" w:cs="Arial"/>
        </w:rPr>
      </w:pPr>
      <w:r w:rsidRPr="00F07A4F">
        <w:rPr>
          <w:rFonts w:ascii="Arial Narrow" w:hAnsi="Arial Narrow" w:cs="Arial"/>
        </w:rPr>
        <w:t>Fomentar la autogestión de sus colaboradores durante el proceso.</w:t>
      </w:r>
    </w:p>
    <w:p w14:paraId="2AB17A6E" w14:textId="71985BFC" w:rsidR="00F07A4F" w:rsidRPr="00F07A4F" w:rsidRDefault="00F07A4F" w:rsidP="00F07A4F">
      <w:pPr>
        <w:pStyle w:val="BodyText"/>
        <w:numPr>
          <w:ilvl w:val="0"/>
          <w:numId w:val="29"/>
        </w:numPr>
        <w:jc w:val="both"/>
        <w:rPr>
          <w:rFonts w:ascii="Arial Narrow" w:hAnsi="Arial Narrow" w:cs="Arial"/>
        </w:rPr>
      </w:pPr>
      <w:r w:rsidRPr="00F07A4F">
        <w:rPr>
          <w:rFonts w:ascii="Arial Narrow" w:hAnsi="Arial Narrow" w:cs="Arial"/>
        </w:rPr>
        <w:lastRenderedPageBreak/>
        <w:t xml:space="preserve">Negociar y renegociar las condiciones con el </w:t>
      </w:r>
      <w:r>
        <w:rPr>
          <w:rFonts w:ascii="Arial Narrow" w:hAnsi="Arial Narrow" w:cs="Arial"/>
        </w:rPr>
        <w:t>Product Owner</w:t>
      </w:r>
    </w:p>
    <w:p w14:paraId="42A96E27" w14:textId="75B2A4CD" w:rsidR="002963A6" w:rsidRDefault="00F07A4F" w:rsidP="00F07A4F">
      <w:pPr>
        <w:pStyle w:val="BodyText"/>
        <w:numPr>
          <w:ilvl w:val="0"/>
          <w:numId w:val="29"/>
        </w:numPr>
        <w:jc w:val="both"/>
        <w:rPr>
          <w:rFonts w:ascii="Arial Narrow" w:hAnsi="Arial Narrow" w:cs="Arial"/>
        </w:rPr>
      </w:pPr>
      <w:r w:rsidRPr="00F07A4F">
        <w:rPr>
          <w:rFonts w:ascii="Arial Narrow" w:hAnsi="Arial Narrow" w:cs="Arial"/>
        </w:rPr>
        <w:t>Evitar la intromisión de terceros en las labores.</w:t>
      </w:r>
    </w:p>
    <w:p w14:paraId="1B8456CE" w14:textId="77777777" w:rsidR="00F07A4F" w:rsidRDefault="00F07A4F" w:rsidP="00F07A4F">
      <w:pPr>
        <w:pStyle w:val="BodyText"/>
        <w:jc w:val="both"/>
        <w:rPr>
          <w:rFonts w:ascii="Arial Narrow" w:hAnsi="Arial Narrow" w:cs="Arial"/>
        </w:rPr>
      </w:pPr>
    </w:p>
    <w:p w14:paraId="292D8BBF" w14:textId="739FB47F" w:rsidR="00F07A4F" w:rsidRPr="00F07A4F" w:rsidRDefault="00933391" w:rsidP="00F07A4F">
      <w:pPr>
        <w:pStyle w:val="BodyText"/>
        <w:jc w:val="both"/>
        <w:rPr>
          <w:rFonts w:ascii="Arial Narrow" w:hAnsi="Arial Narrow"/>
          <w:b/>
          <w:u w:val="single"/>
        </w:rPr>
      </w:pPr>
      <w:r>
        <w:rPr>
          <w:rFonts w:ascii="Arial Narrow" w:hAnsi="Arial Narrow"/>
          <w:b/>
          <w:u w:val="single"/>
        </w:rPr>
        <w:t>Arquitecto Empresarial</w:t>
      </w:r>
    </w:p>
    <w:p w14:paraId="0381E4A7" w14:textId="01894319" w:rsidR="00F07A4F" w:rsidRDefault="00B07E66" w:rsidP="00F07A4F">
      <w:pPr>
        <w:pStyle w:val="BodyText"/>
        <w:jc w:val="both"/>
        <w:rPr>
          <w:rFonts w:ascii="Arial Narrow" w:hAnsi="Arial Narrow" w:cs="Arial"/>
        </w:rPr>
      </w:pPr>
      <w:r>
        <w:rPr>
          <w:rFonts w:ascii="Arial Narrow" w:hAnsi="Arial Narrow" w:cs="Arial"/>
        </w:rPr>
        <w:t>Responsable que</w:t>
      </w:r>
      <w:r w:rsidR="00933391" w:rsidRPr="00933391">
        <w:rPr>
          <w:rFonts w:ascii="Arial Narrow" w:hAnsi="Arial Narrow" w:cs="Arial"/>
        </w:rPr>
        <w:t xml:space="preserve"> el negocio y las tecnologías de l</w:t>
      </w:r>
      <w:r w:rsidR="00933391">
        <w:rPr>
          <w:rFonts w:ascii="Arial Narrow" w:hAnsi="Arial Narrow" w:cs="Arial"/>
        </w:rPr>
        <w:t>a información están alineadas.</w:t>
      </w:r>
      <w:r w:rsidR="00933391" w:rsidRPr="00933391">
        <w:rPr>
          <w:rFonts w:ascii="Arial Narrow" w:hAnsi="Arial Narrow" w:cs="Arial"/>
        </w:rPr>
        <w:t>​ Debe ligar la misión, la estrategia y los procesos de la organización a su estrategia de tecnologías de la información, documentando esto usando múltiples modelos de arquitectura o vistas que muestran como las necesidades presentes y futuras de la organización serán cubiertas de una manera eficiente, sustentable, ágil y adaptable.</w:t>
      </w:r>
    </w:p>
    <w:p w14:paraId="0AC7457D" w14:textId="77777777" w:rsidR="00B07E66" w:rsidRDefault="00B07E66" w:rsidP="006C2BC7">
      <w:pPr>
        <w:pStyle w:val="BodyText"/>
        <w:jc w:val="both"/>
        <w:rPr>
          <w:rFonts w:ascii="Arial Narrow" w:hAnsi="Arial Narrow"/>
          <w:b/>
          <w:u w:val="single"/>
        </w:rPr>
      </w:pPr>
    </w:p>
    <w:p w14:paraId="5D0F85CC" w14:textId="1F015472" w:rsidR="006C2BC7" w:rsidRPr="00F858DD" w:rsidRDefault="006C2BC7" w:rsidP="006C2BC7">
      <w:pPr>
        <w:pStyle w:val="BodyText"/>
        <w:jc w:val="both"/>
        <w:rPr>
          <w:rFonts w:ascii="Arial Narrow" w:hAnsi="Arial Narrow"/>
          <w:b/>
          <w:u w:val="single"/>
          <w:lang w:val="es-ES"/>
        </w:rPr>
      </w:pPr>
      <w:r w:rsidRPr="00F858DD">
        <w:rPr>
          <w:rFonts w:ascii="Arial Narrow" w:hAnsi="Arial Narrow"/>
          <w:b/>
          <w:u w:val="single"/>
          <w:lang w:val="es-ES"/>
        </w:rPr>
        <w:t xml:space="preserve">Arquitecto </w:t>
      </w:r>
      <w:r w:rsidR="00033147" w:rsidRPr="00F858DD">
        <w:rPr>
          <w:rFonts w:ascii="Arial Narrow" w:hAnsi="Arial Narrow"/>
          <w:b/>
          <w:u w:val="single"/>
          <w:lang w:val="es-ES"/>
        </w:rPr>
        <w:t>Tecnológico 1</w:t>
      </w:r>
    </w:p>
    <w:p w14:paraId="378CD6B9" w14:textId="026BACC6" w:rsidR="006C2BC7" w:rsidRPr="006A2793" w:rsidRDefault="00B07E66" w:rsidP="006C2BC7">
      <w:pPr>
        <w:pStyle w:val="BodyText"/>
        <w:jc w:val="both"/>
        <w:rPr>
          <w:rFonts w:ascii="Arial Narrow" w:hAnsi="Arial Narrow" w:cs="Arial"/>
          <w:lang w:val="es-ES"/>
        </w:rPr>
      </w:pPr>
      <w:r w:rsidRPr="006A2793">
        <w:rPr>
          <w:rFonts w:ascii="Arial Narrow" w:hAnsi="Arial Narrow" w:cs="Arial"/>
          <w:lang w:val="es-ES"/>
        </w:rPr>
        <w:t xml:space="preserve">Responsable de definir los lineamientos de arquitectura y los estándares tecnológicos </w:t>
      </w:r>
      <w:r w:rsidR="001243B3">
        <w:rPr>
          <w:rFonts w:ascii="Arial Narrow" w:hAnsi="Arial Narrow" w:cs="Arial"/>
          <w:lang w:val="es-ES"/>
        </w:rPr>
        <w:t>en las capas de arquitectura</w:t>
      </w:r>
      <w:r w:rsidRPr="006A2793">
        <w:rPr>
          <w:rFonts w:ascii="Arial Narrow" w:hAnsi="Arial Narrow" w:cs="Arial"/>
          <w:lang w:val="es-ES"/>
        </w:rPr>
        <w:t xml:space="preserve"> de </w:t>
      </w:r>
      <w:r w:rsidR="004A65C4" w:rsidRPr="006A2793">
        <w:rPr>
          <w:rFonts w:ascii="Arial Narrow" w:hAnsi="Arial Narrow" w:cs="Arial"/>
          <w:lang w:val="es-ES"/>
        </w:rPr>
        <w:t xml:space="preserve">interacción, </w:t>
      </w:r>
      <w:r w:rsidR="00F858DD" w:rsidRPr="006A2793">
        <w:rPr>
          <w:rFonts w:ascii="Arial Narrow" w:hAnsi="Arial Narrow" w:cs="Arial"/>
          <w:lang w:val="es-ES"/>
        </w:rPr>
        <w:t>aplicación, lógica de negocios y reglas</w:t>
      </w:r>
      <w:r w:rsidR="00006F01" w:rsidRPr="006A2793">
        <w:rPr>
          <w:rFonts w:ascii="Arial Narrow" w:hAnsi="Arial Narrow" w:cs="Arial"/>
          <w:lang w:val="es-ES"/>
        </w:rPr>
        <w:t>. Al final del proyecto se realizará una estimación en orden de magnitud para implementar lo definido.</w:t>
      </w:r>
    </w:p>
    <w:p w14:paraId="30E92E02" w14:textId="77777777" w:rsidR="004A65C4" w:rsidRPr="00F858DD" w:rsidRDefault="004A65C4" w:rsidP="00820CFA">
      <w:pPr>
        <w:pStyle w:val="BodyText"/>
        <w:jc w:val="both"/>
        <w:rPr>
          <w:rFonts w:ascii="Arial Narrow" w:hAnsi="Arial Narrow" w:cs="Arial"/>
          <w:highlight w:val="yellow"/>
          <w:lang w:val="es-ES"/>
        </w:rPr>
      </w:pPr>
    </w:p>
    <w:p w14:paraId="4389ED7C" w14:textId="0EDE57F5" w:rsidR="004A65C4" w:rsidRPr="00F858DD" w:rsidRDefault="004A65C4" w:rsidP="004A65C4">
      <w:pPr>
        <w:pStyle w:val="BodyText"/>
        <w:jc w:val="both"/>
        <w:rPr>
          <w:rFonts w:ascii="Arial Narrow" w:hAnsi="Arial Narrow"/>
          <w:b/>
          <w:u w:val="single"/>
          <w:lang w:val="es-ES"/>
        </w:rPr>
      </w:pPr>
      <w:r w:rsidRPr="00F858DD">
        <w:rPr>
          <w:rFonts w:ascii="Arial Narrow" w:hAnsi="Arial Narrow"/>
          <w:b/>
          <w:u w:val="single"/>
          <w:lang w:val="es-ES"/>
        </w:rPr>
        <w:t>Arquitecto Tecnológico</w:t>
      </w:r>
      <w:r w:rsidR="0095777D">
        <w:rPr>
          <w:rFonts w:ascii="Arial Narrow" w:hAnsi="Arial Narrow"/>
          <w:b/>
          <w:u w:val="single"/>
          <w:lang w:val="es-ES"/>
        </w:rPr>
        <w:t xml:space="preserve"> 2</w:t>
      </w:r>
    </w:p>
    <w:p w14:paraId="1D6886B1" w14:textId="682E9F2E" w:rsidR="004A65C4" w:rsidRPr="006A2793" w:rsidRDefault="004A65C4" w:rsidP="004A65C4">
      <w:pPr>
        <w:pStyle w:val="BodyText"/>
        <w:jc w:val="both"/>
        <w:rPr>
          <w:rFonts w:ascii="Arial Narrow" w:hAnsi="Arial Narrow" w:cs="Arial"/>
          <w:lang w:val="es-ES"/>
        </w:rPr>
      </w:pPr>
      <w:r w:rsidRPr="006A2793">
        <w:rPr>
          <w:rFonts w:ascii="Arial Narrow" w:hAnsi="Arial Narrow" w:cs="Arial"/>
          <w:lang w:val="es-ES"/>
        </w:rPr>
        <w:t>Responsable de definir los lineamientos de arquitectura y los estándares tecnológico</w:t>
      </w:r>
      <w:r w:rsidR="006A2793">
        <w:rPr>
          <w:rFonts w:ascii="Arial Narrow" w:hAnsi="Arial Narrow" w:cs="Arial"/>
          <w:lang w:val="es-ES"/>
        </w:rPr>
        <w:t xml:space="preserve">s en las capas de arquitectura </w:t>
      </w:r>
      <w:r w:rsidRPr="006A2793">
        <w:rPr>
          <w:rFonts w:ascii="Arial Narrow" w:hAnsi="Arial Narrow" w:cs="Arial"/>
          <w:lang w:val="es-ES"/>
        </w:rPr>
        <w:t xml:space="preserve">de </w:t>
      </w:r>
      <w:r w:rsidR="00F858DD" w:rsidRPr="006A2793">
        <w:rPr>
          <w:rFonts w:ascii="Arial Narrow" w:hAnsi="Arial Narrow" w:cs="Arial"/>
          <w:lang w:val="es-ES"/>
        </w:rPr>
        <w:t>infraestructura, seguridad y desarrollo</w:t>
      </w:r>
      <w:r w:rsidRPr="006A2793">
        <w:rPr>
          <w:rFonts w:ascii="Arial Narrow" w:hAnsi="Arial Narrow" w:cs="Arial"/>
          <w:lang w:val="es-ES"/>
        </w:rPr>
        <w:t xml:space="preserve"> Al final del proyecto se realizará una estimación en orden de magnitud para implementar lo definido.</w:t>
      </w:r>
    </w:p>
    <w:p w14:paraId="246AEC1E" w14:textId="77777777" w:rsidR="0095777D" w:rsidRDefault="0095777D" w:rsidP="004A65C4">
      <w:pPr>
        <w:pStyle w:val="BodyText"/>
        <w:jc w:val="both"/>
        <w:rPr>
          <w:rFonts w:ascii="Arial Narrow" w:hAnsi="Arial Narrow" w:cs="Arial"/>
          <w:highlight w:val="yellow"/>
          <w:lang w:val="es-ES"/>
        </w:rPr>
      </w:pPr>
    </w:p>
    <w:p w14:paraId="1EDAF22A" w14:textId="5FF1892D" w:rsidR="0095777D" w:rsidRPr="00F858DD" w:rsidRDefault="0095777D" w:rsidP="0095777D">
      <w:pPr>
        <w:pStyle w:val="BodyText"/>
        <w:jc w:val="both"/>
        <w:rPr>
          <w:rFonts w:ascii="Arial Narrow" w:hAnsi="Arial Narrow"/>
          <w:b/>
          <w:u w:val="single"/>
          <w:lang w:val="es-ES"/>
        </w:rPr>
      </w:pPr>
      <w:del w:id="989" w:author="Yair Benzaquen" w:date="2018-07-02T19:27:00Z">
        <w:r w:rsidRPr="00F858DD" w:rsidDel="00BD148C">
          <w:rPr>
            <w:rFonts w:ascii="Arial Narrow" w:hAnsi="Arial Narrow"/>
            <w:b/>
            <w:u w:val="single"/>
            <w:lang w:val="es-ES"/>
          </w:rPr>
          <w:delText>Arquitecto Tecnológico</w:delText>
        </w:r>
        <w:r w:rsidDel="00BD148C">
          <w:rPr>
            <w:rFonts w:ascii="Arial Narrow" w:hAnsi="Arial Narrow"/>
            <w:b/>
            <w:u w:val="single"/>
            <w:lang w:val="es-ES"/>
          </w:rPr>
          <w:delText xml:space="preserve"> 3</w:delText>
        </w:r>
      </w:del>
      <w:ins w:id="990" w:author="Yair Benzaquen" w:date="2018-07-02T19:27:00Z">
        <w:r w:rsidR="00BD148C">
          <w:rPr>
            <w:rFonts w:ascii="Arial Narrow" w:hAnsi="Arial Narrow"/>
            <w:b/>
            <w:u w:val="single"/>
            <w:lang w:val="es-ES"/>
          </w:rPr>
          <w:t>Consultor Técnico Funcional</w:t>
        </w:r>
      </w:ins>
    </w:p>
    <w:p w14:paraId="5088EE94" w14:textId="683B357E" w:rsidR="0095777D" w:rsidRPr="006A2793" w:rsidRDefault="007423C5" w:rsidP="0095777D">
      <w:pPr>
        <w:pStyle w:val="BodyText"/>
        <w:jc w:val="both"/>
        <w:rPr>
          <w:rFonts w:ascii="Arial Narrow" w:hAnsi="Arial Narrow" w:cs="Arial"/>
          <w:lang w:val="es-ES"/>
        </w:rPr>
      </w:pPr>
      <w:ins w:id="991" w:author="Yair Benzaquen" w:date="2018-07-02T19:35:00Z">
        <w:r>
          <w:rPr>
            <w:rFonts w:ascii="Arial Narrow" w:hAnsi="Arial Narrow" w:cs="Arial"/>
            <w:lang w:val="es-ES"/>
          </w:rPr>
          <w:t xml:space="preserve">Responsable de la </w:t>
        </w:r>
      </w:ins>
      <w:del w:id="992" w:author="Yair Benzaquen" w:date="2018-07-02T19:27:00Z">
        <w:r w:rsidR="0095777D" w:rsidRPr="006A2793" w:rsidDel="00BD148C">
          <w:rPr>
            <w:rFonts w:ascii="Arial Narrow" w:hAnsi="Arial Narrow" w:cs="Arial"/>
            <w:lang w:val="es-ES"/>
          </w:rPr>
          <w:delText>Responsable de definir los lineamientos de arquitectura y los estándares tecnológico</w:delText>
        </w:r>
        <w:r w:rsidR="006A2793" w:rsidDel="00BD148C">
          <w:rPr>
            <w:rFonts w:ascii="Arial Narrow" w:hAnsi="Arial Narrow" w:cs="Arial"/>
            <w:lang w:val="es-ES"/>
          </w:rPr>
          <w:delText xml:space="preserve">s en las capas de arquitectura </w:delText>
        </w:r>
        <w:r w:rsidR="0095777D" w:rsidRPr="006A2793" w:rsidDel="00BD148C">
          <w:rPr>
            <w:rFonts w:ascii="Arial Narrow" w:hAnsi="Arial Narrow" w:cs="Arial"/>
            <w:lang w:val="es-ES"/>
          </w:rPr>
          <w:delText>de entidades, datos y desarrollo. Al final del proyecto se realizará una estimación en orden de magnitud para implementar lo definido.</w:delText>
        </w:r>
      </w:del>
      <w:ins w:id="993" w:author="Yair Benzaquen" w:date="2018-07-02T19:27:00Z">
        <w:r>
          <w:rPr>
            <w:rFonts w:ascii="Arial Narrow" w:hAnsi="Arial Narrow" w:cs="Arial"/>
            <w:lang w:val="es-ES"/>
          </w:rPr>
          <w:t>r</w:t>
        </w:r>
        <w:r w:rsidR="00BD148C">
          <w:rPr>
            <w:rFonts w:ascii="Arial Narrow" w:hAnsi="Arial Narrow" w:cs="Arial"/>
            <w:lang w:val="es-ES"/>
          </w:rPr>
          <w:t>evisión de</w:t>
        </w:r>
      </w:ins>
      <w:ins w:id="994" w:author="Yair Benzaquen" w:date="2018-07-02T19:35:00Z">
        <w:r>
          <w:rPr>
            <w:rFonts w:ascii="Arial Narrow" w:hAnsi="Arial Narrow" w:cs="Arial"/>
            <w:lang w:val="es-ES"/>
          </w:rPr>
          <w:t xml:space="preserve"> las</w:t>
        </w:r>
      </w:ins>
      <w:ins w:id="995" w:author="Yair Benzaquen" w:date="2018-07-02T19:27:00Z">
        <w:r w:rsidR="00BD148C">
          <w:rPr>
            <w:rFonts w:ascii="Arial Narrow" w:hAnsi="Arial Narrow" w:cs="Arial"/>
            <w:lang w:val="es-ES"/>
          </w:rPr>
          <w:t xml:space="preserve"> aplicaciones </w:t>
        </w:r>
      </w:ins>
      <w:ins w:id="996" w:author="Yair Benzaquen" w:date="2018-07-02T19:35:00Z">
        <w:r>
          <w:rPr>
            <w:rFonts w:ascii="Arial Narrow" w:hAnsi="Arial Narrow" w:cs="Arial"/>
            <w:lang w:val="es-ES"/>
          </w:rPr>
          <w:t xml:space="preserve">core a evaluar </w:t>
        </w:r>
      </w:ins>
      <w:ins w:id="997" w:author="Yair Benzaquen" w:date="2018-07-02T19:27:00Z">
        <w:r w:rsidR="00BD148C">
          <w:rPr>
            <w:rFonts w:ascii="Arial Narrow" w:hAnsi="Arial Narrow" w:cs="Arial"/>
            <w:lang w:val="es-ES"/>
          </w:rPr>
          <w:t xml:space="preserve">y </w:t>
        </w:r>
      </w:ins>
      <w:ins w:id="998" w:author="Yair Benzaquen" w:date="2018-07-02T19:35:00Z">
        <w:r>
          <w:rPr>
            <w:rFonts w:ascii="Arial Narrow" w:hAnsi="Arial Narrow" w:cs="Arial"/>
            <w:lang w:val="es-ES"/>
          </w:rPr>
          <w:t xml:space="preserve">la revisión de los </w:t>
        </w:r>
      </w:ins>
      <w:ins w:id="999" w:author="Yair Benzaquen" w:date="2018-07-02T19:27:00Z">
        <w:r w:rsidR="00BD148C">
          <w:rPr>
            <w:rFonts w:ascii="Arial Narrow" w:hAnsi="Arial Narrow" w:cs="Arial"/>
            <w:lang w:val="es-ES"/>
          </w:rPr>
          <w:t xml:space="preserve">estándares de desarrollo. </w:t>
        </w:r>
      </w:ins>
    </w:p>
    <w:p w14:paraId="34F10F0B" w14:textId="77777777" w:rsidR="0095777D" w:rsidRPr="00F858DD" w:rsidRDefault="0095777D" w:rsidP="004A65C4">
      <w:pPr>
        <w:pStyle w:val="BodyText"/>
        <w:jc w:val="both"/>
        <w:rPr>
          <w:rFonts w:ascii="Arial Narrow" w:hAnsi="Arial Narrow" w:cs="Arial"/>
          <w:highlight w:val="yellow"/>
          <w:lang w:val="es-ES"/>
        </w:rPr>
      </w:pPr>
    </w:p>
    <w:p w14:paraId="7C96E2DB" w14:textId="77777777" w:rsidR="004A65C4" w:rsidRPr="00F07A4F" w:rsidRDefault="004A65C4" w:rsidP="00820CFA">
      <w:pPr>
        <w:pStyle w:val="BodyText"/>
        <w:jc w:val="both"/>
        <w:rPr>
          <w:rFonts w:ascii="Arial Narrow" w:hAnsi="Arial Narrow" w:cs="Arial"/>
        </w:rPr>
      </w:pPr>
    </w:p>
    <w:p w14:paraId="60B99C15" w14:textId="24F810DB" w:rsidR="002963A6" w:rsidRPr="006518E3" w:rsidRDefault="002963A6" w:rsidP="002963A6">
      <w:pPr>
        <w:pStyle w:val="Heading4"/>
      </w:pPr>
      <w:bookmarkStart w:id="1000" w:name="_Toc518330298"/>
      <w:r w:rsidRPr="006518E3">
        <w:t xml:space="preserve">Equipo de Proyecto de </w:t>
      </w:r>
      <w:r w:rsidR="00EB662F" w:rsidRPr="006518E3">
        <w:t>AFP PRIMA Y AFP INTEGRA</w:t>
      </w:r>
      <w:bookmarkEnd w:id="1000"/>
    </w:p>
    <w:p w14:paraId="3187000A" w14:textId="2320D560" w:rsidR="002963A6" w:rsidRDefault="002963A6" w:rsidP="00BC25E4">
      <w:pPr>
        <w:pStyle w:val="BodyText"/>
        <w:numPr>
          <w:ilvl w:val="12"/>
          <w:numId w:val="0"/>
        </w:numPr>
        <w:ind w:left="2520"/>
        <w:jc w:val="both"/>
        <w:rPr>
          <w:rFonts w:ascii="Arial Narrow" w:hAnsi="Arial Narrow" w:cs="Arial"/>
        </w:rPr>
      </w:pPr>
      <w:r w:rsidRPr="006518E3">
        <w:rPr>
          <w:rFonts w:ascii="Arial Narrow" w:hAnsi="Arial Narrow" w:cs="Arial"/>
        </w:rPr>
        <w:t xml:space="preserve">Para lograr el éxito del proyecto, creemos de fundamental importancia la inclusión de profesionales de </w:t>
      </w:r>
      <w:r w:rsidR="00EB662F" w:rsidRPr="006518E3">
        <w:rPr>
          <w:rFonts w:ascii="Arial Narrow" w:hAnsi="Arial Narrow" w:cs="Arial"/>
        </w:rPr>
        <w:t>AFP PRIMA Y AFP INTEGRA</w:t>
      </w:r>
      <w:r w:rsidRPr="006518E3">
        <w:rPr>
          <w:rFonts w:ascii="Arial Narrow" w:hAnsi="Arial Narrow" w:cs="Arial"/>
        </w:rPr>
        <w:t xml:space="preserve"> con los siguientes roles:</w:t>
      </w:r>
    </w:p>
    <w:p w14:paraId="3DA67DDF" w14:textId="77777777" w:rsidR="00BC25E4" w:rsidRPr="00BC25E4" w:rsidRDefault="00BC25E4" w:rsidP="00BC25E4">
      <w:pPr>
        <w:pStyle w:val="BodyText"/>
        <w:numPr>
          <w:ilvl w:val="12"/>
          <w:numId w:val="0"/>
        </w:numPr>
        <w:ind w:left="2520"/>
        <w:jc w:val="both"/>
        <w:rPr>
          <w:rFonts w:ascii="Arial Narrow" w:hAnsi="Arial Narrow" w:cs="Arial"/>
        </w:rPr>
      </w:pPr>
    </w:p>
    <w:p w14:paraId="23193CB4" w14:textId="60B69810" w:rsidR="002963A6" w:rsidRPr="006518E3" w:rsidRDefault="00BB1301" w:rsidP="002963A6">
      <w:pPr>
        <w:pStyle w:val="BodyText"/>
        <w:jc w:val="both"/>
        <w:rPr>
          <w:rFonts w:ascii="Arial Narrow" w:hAnsi="Arial Narrow"/>
          <w:b/>
          <w:u w:val="single"/>
          <w:lang w:val="es-AR"/>
        </w:rPr>
      </w:pPr>
      <w:r>
        <w:rPr>
          <w:rFonts w:ascii="Arial Narrow" w:hAnsi="Arial Narrow"/>
          <w:b/>
          <w:u w:val="single"/>
          <w:lang w:val="es-AR"/>
        </w:rPr>
        <w:t>Gerente de Proyecto de las AFP´s</w:t>
      </w:r>
    </w:p>
    <w:p w14:paraId="0E9B37FC" w14:textId="3E9F49F5" w:rsidR="00BC25E4" w:rsidRDefault="00BC25E4" w:rsidP="00BC25E4">
      <w:pPr>
        <w:pStyle w:val="BodyText"/>
        <w:numPr>
          <w:ilvl w:val="12"/>
          <w:numId w:val="0"/>
        </w:numPr>
        <w:ind w:left="2520"/>
        <w:jc w:val="both"/>
        <w:rPr>
          <w:rFonts w:ascii="Arial Narrow" w:hAnsi="Arial Narrow" w:cs="Arial"/>
        </w:rPr>
      </w:pPr>
      <w:r>
        <w:rPr>
          <w:rFonts w:ascii="Arial Narrow" w:hAnsi="Arial Narrow" w:cs="Arial"/>
        </w:rPr>
        <w:t>Responsable</w:t>
      </w:r>
      <w:r w:rsidR="006518E3">
        <w:rPr>
          <w:rFonts w:ascii="Arial Narrow" w:hAnsi="Arial Narrow" w:cs="Arial"/>
        </w:rPr>
        <w:t xml:space="preserve"> de coordinar</w:t>
      </w:r>
      <w:r>
        <w:rPr>
          <w:rFonts w:ascii="Arial Narrow" w:hAnsi="Arial Narrow" w:cs="Arial"/>
        </w:rPr>
        <w:t xml:space="preserve"> la comunicación entre el equipo de EVOL y el equipo  de ambas AFP’s, con la finalidad de reservar el tiempo de los Product Owners y los Líderes Técnicos de cada AFP para que puedan trabajar de manera conjunta con el equipo de EVOL.</w:t>
      </w:r>
    </w:p>
    <w:p w14:paraId="148B8A93" w14:textId="11E89821" w:rsidR="00BC25E4" w:rsidRPr="006518E3" w:rsidRDefault="00BC25E4" w:rsidP="00BC25E4">
      <w:pPr>
        <w:pStyle w:val="BodyText"/>
        <w:jc w:val="both"/>
        <w:rPr>
          <w:rFonts w:ascii="Arial Narrow" w:hAnsi="Arial Narrow"/>
          <w:b/>
          <w:u w:val="single"/>
          <w:lang w:val="es-AR"/>
        </w:rPr>
      </w:pPr>
      <w:r>
        <w:rPr>
          <w:rFonts w:ascii="Arial Narrow" w:hAnsi="Arial Narrow"/>
          <w:b/>
          <w:u w:val="single"/>
          <w:lang w:val="es-AR"/>
        </w:rPr>
        <w:t>Product Owner</w:t>
      </w:r>
    </w:p>
    <w:p w14:paraId="2AD2D3F4" w14:textId="1441ECCD" w:rsidR="00460524" w:rsidRDefault="00065FC1" w:rsidP="00460524">
      <w:pPr>
        <w:pStyle w:val="BodyText"/>
        <w:numPr>
          <w:ilvl w:val="12"/>
          <w:numId w:val="0"/>
        </w:numPr>
        <w:ind w:left="2520"/>
        <w:jc w:val="both"/>
        <w:rPr>
          <w:rFonts w:ascii="Arial Narrow" w:hAnsi="Arial Narrow" w:cs="Arial"/>
        </w:rPr>
      </w:pPr>
      <w:r>
        <w:rPr>
          <w:rFonts w:ascii="Arial Narrow" w:hAnsi="Arial Narrow" w:cs="Arial"/>
        </w:rPr>
        <w:lastRenderedPageBreak/>
        <w:t>R</w:t>
      </w:r>
      <w:r w:rsidR="00E309E6" w:rsidRPr="00E309E6">
        <w:rPr>
          <w:rFonts w:ascii="Arial Narrow" w:hAnsi="Arial Narrow" w:cs="Arial"/>
        </w:rPr>
        <w:t>epresentante de todas las personas interesadas en los resultados del proyecto (interna</w:t>
      </w:r>
      <w:r w:rsidR="00E309E6">
        <w:rPr>
          <w:rFonts w:ascii="Arial Narrow" w:hAnsi="Arial Narrow" w:cs="Arial"/>
        </w:rPr>
        <w:t xml:space="preserve">s o externas a la organización) </w:t>
      </w:r>
      <w:r w:rsidR="00E309E6" w:rsidRPr="00E309E6">
        <w:rPr>
          <w:rFonts w:ascii="Arial Narrow" w:hAnsi="Arial Narrow" w:cs="Arial"/>
        </w:rPr>
        <w:t>y actuar como interlocutor único ante el equipo, con autoridad para tomar decisiones.</w:t>
      </w:r>
    </w:p>
    <w:p w14:paraId="02CD1C7E" w14:textId="5FB8FAA6" w:rsidR="00460524" w:rsidRPr="006518E3" w:rsidRDefault="00460524" w:rsidP="00460524">
      <w:pPr>
        <w:pStyle w:val="BodyText"/>
        <w:jc w:val="both"/>
        <w:rPr>
          <w:rFonts w:ascii="Arial Narrow" w:hAnsi="Arial Narrow"/>
          <w:b/>
          <w:u w:val="single"/>
          <w:lang w:val="es-AR"/>
        </w:rPr>
      </w:pPr>
      <w:r>
        <w:rPr>
          <w:rFonts w:ascii="Arial Narrow" w:hAnsi="Arial Narrow"/>
          <w:b/>
          <w:u w:val="single"/>
          <w:lang w:val="es-AR"/>
        </w:rPr>
        <w:t>Líder Tecnico</w:t>
      </w:r>
    </w:p>
    <w:p w14:paraId="2D3C08F1" w14:textId="25CA2C16" w:rsidR="00151907" w:rsidRPr="00EC6289" w:rsidRDefault="00065FC1" w:rsidP="00EC6289">
      <w:pPr>
        <w:pStyle w:val="BodyText"/>
        <w:numPr>
          <w:ilvl w:val="12"/>
          <w:numId w:val="0"/>
        </w:numPr>
        <w:ind w:left="2520"/>
        <w:jc w:val="both"/>
        <w:rPr>
          <w:rFonts w:ascii="Arial Narrow" w:hAnsi="Arial Narrow" w:cs="Arial"/>
        </w:rPr>
      </w:pPr>
      <w:r>
        <w:rPr>
          <w:rFonts w:ascii="Arial Narrow" w:hAnsi="Arial Narrow" w:cs="Arial"/>
        </w:rPr>
        <w:t xml:space="preserve">Responsable de la arquitectura tecnológica actual de cada AFP, la idea es revisar los componentes  que conforman la actual tecnología de cada AFP para ver que componente se puede reutilizar en la propuesta de orden de magnitud. Por otra parte, es el encargado de definir las restricciones tecnológicas que existan en la instalación de nuevos productos. </w:t>
      </w:r>
    </w:p>
    <w:p w14:paraId="5CB7C9B0" w14:textId="77777777" w:rsidR="009B2CE3" w:rsidRDefault="009B2CE3" w:rsidP="009F35BA">
      <w:pPr>
        <w:pStyle w:val="BodyText"/>
        <w:ind w:left="142"/>
      </w:pPr>
    </w:p>
    <w:p w14:paraId="732FBE0B" w14:textId="33B50B2D" w:rsidR="00866B6B" w:rsidRDefault="00866B6B">
      <w:r>
        <w:br w:type="page"/>
      </w:r>
    </w:p>
    <w:p w14:paraId="437A831B" w14:textId="77777777" w:rsidR="009B2CE3" w:rsidRDefault="009B2CE3" w:rsidP="009F35BA">
      <w:pPr>
        <w:pStyle w:val="BodyText"/>
        <w:ind w:left="142"/>
      </w:pPr>
    </w:p>
    <w:p w14:paraId="099AAA8E" w14:textId="77777777" w:rsidR="009B2CE3" w:rsidRDefault="009B2CE3" w:rsidP="009F35BA">
      <w:pPr>
        <w:pStyle w:val="BodyText"/>
        <w:ind w:left="142"/>
      </w:pPr>
    </w:p>
    <w:p w14:paraId="0F3C842A" w14:textId="77777777" w:rsidR="007A48F5" w:rsidRPr="00CD61F3" w:rsidRDefault="007A48F5" w:rsidP="007A48F5">
      <w:pPr>
        <w:pStyle w:val="HeadingBar"/>
        <w:numPr>
          <w:ilvl w:val="12"/>
          <w:numId w:val="0"/>
        </w:numPr>
        <w:rPr>
          <w:rFonts w:ascii="Arial Narrow" w:hAnsi="Arial Narrow"/>
          <w:color w:val="auto"/>
        </w:rPr>
      </w:pPr>
    </w:p>
    <w:p w14:paraId="3E2A2893" w14:textId="24FB72B9" w:rsidR="00E357EE" w:rsidRDefault="007A48F5" w:rsidP="00097C77">
      <w:pPr>
        <w:pStyle w:val="Heading3"/>
        <w:numPr>
          <w:ilvl w:val="12"/>
          <w:numId w:val="0"/>
        </w:numPr>
        <w:rPr>
          <w:rFonts w:ascii="Arial Narrow" w:hAnsi="Arial Narrow"/>
          <w:sz w:val="40"/>
          <w:szCs w:val="40"/>
        </w:rPr>
      </w:pPr>
      <w:bookmarkStart w:id="1001" w:name="_Toc518330299"/>
      <w:r w:rsidRPr="00726349">
        <w:rPr>
          <w:rFonts w:ascii="Arial Narrow" w:hAnsi="Arial Narrow"/>
          <w:sz w:val="40"/>
          <w:szCs w:val="40"/>
        </w:rPr>
        <w:t>Plan de Trabajo</w:t>
      </w:r>
      <w:bookmarkEnd w:id="1001"/>
    </w:p>
    <w:p w14:paraId="5CEBFE97" w14:textId="176D54AD" w:rsidR="00BA1EF1" w:rsidRDefault="00AD150D" w:rsidP="006E2827">
      <w:pPr>
        <w:pStyle w:val="BodyText"/>
        <w:tabs>
          <w:tab w:val="left" w:pos="7080"/>
        </w:tabs>
        <w:rPr>
          <w:rFonts w:ascii="Arial Narrow" w:hAnsi="Arial Narrow"/>
          <w:lang w:val="es-ES"/>
        </w:rPr>
      </w:pPr>
      <w:r w:rsidRPr="001B2A84">
        <w:rPr>
          <w:rFonts w:ascii="Arial Narrow" w:hAnsi="Arial Narrow"/>
          <w:lang w:val="es-ES"/>
        </w:rPr>
        <w:t>La duración del servicio es de</w:t>
      </w:r>
      <w:r w:rsidR="00BA1EF1" w:rsidRPr="001B2A84">
        <w:rPr>
          <w:rFonts w:ascii="Arial Narrow" w:hAnsi="Arial Narrow"/>
          <w:lang w:val="es-ES"/>
        </w:rPr>
        <w:t xml:space="preserve"> 1</w:t>
      </w:r>
      <w:ins w:id="1002" w:author="Yair Benzaquen" w:date="2018-06-26T13:18:00Z">
        <w:r w:rsidR="005918FC">
          <w:rPr>
            <w:rFonts w:ascii="Arial Narrow" w:hAnsi="Arial Narrow"/>
            <w:lang w:val="es-ES"/>
          </w:rPr>
          <w:t>8</w:t>
        </w:r>
      </w:ins>
      <w:del w:id="1003" w:author="Yair Benzaquen" w:date="2018-06-26T13:18:00Z">
        <w:r w:rsidR="00BA1EF1" w:rsidRPr="001B2A84" w:rsidDel="005918FC">
          <w:rPr>
            <w:rFonts w:ascii="Arial Narrow" w:hAnsi="Arial Narrow"/>
            <w:lang w:val="es-ES"/>
          </w:rPr>
          <w:delText>3</w:delText>
        </w:r>
      </w:del>
      <w:r w:rsidR="00BA1EF1" w:rsidRPr="001B2A84">
        <w:rPr>
          <w:rFonts w:ascii="Arial Narrow" w:hAnsi="Arial Narrow"/>
          <w:lang w:val="es-ES"/>
        </w:rPr>
        <w:t xml:space="preserve"> Semanas</w:t>
      </w:r>
      <w:r w:rsidR="006E2827">
        <w:rPr>
          <w:rFonts w:ascii="Arial Narrow" w:hAnsi="Arial Narrow"/>
          <w:lang w:val="es-ES"/>
        </w:rPr>
        <w:tab/>
      </w:r>
    </w:p>
    <w:p w14:paraId="2525AADE" w14:textId="3118DA32" w:rsidR="006E2827" w:rsidRDefault="006E2827" w:rsidP="006E2827">
      <w:pPr>
        <w:pStyle w:val="BodyText"/>
        <w:tabs>
          <w:tab w:val="left" w:pos="7080"/>
        </w:tabs>
        <w:rPr>
          <w:rFonts w:ascii="Arial Narrow" w:hAnsi="Arial Narrow"/>
          <w:lang w:val="es-ES"/>
        </w:rPr>
      </w:pPr>
    </w:p>
    <w:p w14:paraId="21778373" w14:textId="5137B924" w:rsidR="006E2827" w:rsidRPr="00BA1EF1" w:rsidRDefault="006E2827" w:rsidP="006E2827">
      <w:pPr>
        <w:pStyle w:val="BodyText"/>
        <w:tabs>
          <w:tab w:val="left" w:pos="7080"/>
        </w:tabs>
        <w:ind w:left="426"/>
        <w:rPr>
          <w:rFonts w:ascii="Arial Narrow" w:hAnsi="Arial Narrow"/>
          <w:lang w:val="es-ES"/>
        </w:rPr>
      </w:pPr>
      <w:del w:id="1004" w:author="Yair Benzaquen" w:date="2018-06-26T13:16:00Z">
        <w:r w:rsidRPr="006E2827" w:rsidDel="00521B90">
          <w:rPr>
            <w:noProof/>
            <w:lang w:val="en-US" w:eastAsia="en-US"/>
          </w:rPr>
          <w:drawing>
            <wp:inline distT="0" distB="0" distL="0" distR="0" wp14:anchorId="73E96ED4" wp14:editId="08E3A36B">
              <wp:extent cx="6630776"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1835" cy="2591214"/>
                      </a:xfrm>
                      <a:prstGeom prst="rect">
                        <a:avLst/>
                      </a:prstGeom>
                      <a:noFill/>
                      <a:ln>
                        <a:noFill/>
                      </a:ln>
                    </pic:spPr>
                  </pic:pic>
                </a:graphicData>
              </a:graphic>
            </wp:inline>
          </w:drawing>
        </w:r>
      </w:del>
      <w:ins w:id="1005" w:author="Yair Benzaquen" w:date="2018-06-26T13:17:00Z">
        <w:r w:rsidR="00521B90" w:rsidRPr="005918FC">
          <w:rPr>
            <w:noProof/>
            <w:lang w:val="es-ES" w:eastAsia="en-US"/>
            <w:rPrChange w:id="1006" w:author="Yair Benzaquen" w:date="2018-06-26T13:19:00Z">
              <w:rPr>
                <w:noProof/>
                <w:lang w:val="en-US" w:eastAsia="en-US"/>
              </w:rPr>
            </w:rPrChange>
          </w:rPr>
          <w:t xml:space="preserve"> </w:t>
        </w:r>
      </w:ins>
      <w:ins w:id="1007" w:author="Yair Benzaquen" w:date="2018-07-02T17:32:00Z">
        <w:r w:rsidR="00922200" w:rsidRPr="00922200">
          <w:rPr>
            <w:noProof/>
            <w:lang w:val="en-US" w:eastAsia="en-US"/>
          </w:rPr>
          <w:drawing>
            <wp:inline distT="0" distB="0" distL="0" distR="0" wp14:anchorId="61C687B2" wp14:editId="1CBA97F8">
              <wp:extent cx="6631305" cy="2550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31305" cy="2550795"/>
                      </a:xfrm>
                      <a:prstGeom prst="rect">
                        <a:avLst/>
                      </a:prstGeom>
                    </pic:spPr>
                  </pic:pic>
                </a:graphicData>
              </a:graphic>
            </wp:inline>
          </w:drawing>
        </w:r>
      </w:ins>
    </w:p>
    <w:p w14:paraId="5D6CEB10" w14:textId="527F7EDA" w:rsidR="00097C77" w:rsidRPr="001B2A84" w:rsidRDefault="003D4A68" w:rsidP="00097C77">
      <w:pPr>
        <w:pStyle w:val="BodyText"/>
        <w:rPr>
          <w:rFonts w:ascii="Arial Narrow" w:hAnsi="Arial Narrow"/>
          <w:lang w:val="es-ES"/>
        </w:rPr>
      </w:pPr>
      <w:r w:rsidRPr="001B2A84">
        <w:rPr>
          <w:rFonts w:ascii="Arial Narrow" w:hAnsi="Arial Narrow"/>
          <w:lang w:val="es-ES"/>
        </w:rPr>
        <w:t>Los requisitos para iniciar las actividades son las siguientes</w:t>
      </w:r>
    </w:p>
    <w:p w14:paraId="5186E651" w14:textId="36FBCBD3" w:rsidR="003D4A68" w:rsidRPr="001B2A84" w:rsidRDefault="00EC4FD0" w:rsidP="003D4A68">
      <w:pPr>
        <w:pStyle w:val="BodyText"/>
        <w:numPr>
          <w:ilvl w:val="0"/>
          <w:numId w:val="42"/>
        </w:numPr>
        <w:rPr>
          <w:rFonts w:ascii="Arial Narrow" w:hAnsi="Arial Narrow"/>
          <w:lang w:val="es-ES"/>
        </w:rPr>
      </w:pPr>
      <w:r w:rsidRPr="001B2A84">
        <w:rPr>
          <w:rFonts w:ascii="Arial Narrow" w:hAnsi="Arial Narrow"/>
          <w:lang w:val="es-ES"/>
        </w:rPr>
        <w:t>Disponibilidad</w:t>
      </w:r>
      <w:r w:rsidR="003D4A68" w:rsidRPr="001B2A84">
        <w:rPr>
          <w:rFonts w:ascii="Arial Narrow" w:hAnsi="Arial Narrow"/>
          <w:lang w:val="es-ES"/>
        </w:rPr>
        <w:t xml:space="preserve"> del gerente de pro</w:t>
      </w:r>
      <w:r w:rsidRPr="001B2A84">
        <w:rPr>
          <w:rFonts w:ascii="Arial Narrow" w:hAnsi="Arial Narrow"/>
          <w:lang w:val="es-ES"/>
        </w:rPr>
        <w:t>yecto por parte de las AFP´s</w:t>
      </w:r>
    </w:p>
    <w:p w14:paraId="6DDC4E59" w14:textId="5DE7EC1F" w:rsidR="00EC4FD0" w:rsidRPr="001B2A84" w:rsidRDefault="00EC4FD0" w:rsidP="00EC4FD0">
      <w:pPr>
        <w:pStyle w:val="BodyText"/>
        <w:numPr>
          <w:ilvl w:val="0"/>
          <w:numId w:val="42"/>
        </w:numPr>
        <w:rPr>
          <w:rFonts w:ascii="Arial Narrow" w:hAnsi="Arial Narrow"/>
          <w:lang w:val="es-ES"/>
        </w:rPr>
      </w:pPr>
      <w:r w:rsidRPr="001B2A84">
        <w:rPr>
          <w:rFonts w:ascii="Arial Narrow" w:hAnsi="Arial Narrow"/>
          <w:lang w:val="es-ES"/>
        </w:rPr>
        <w:t>Documentación de la arquitectura tecnológica actual de ambas AFP’s</w:t>
      </w:r>
    </w:p>
    <w:p w14:paraId="1699AB2D" w14:textId="2BC7F2B3" w:rsidR="00EC4FD0" w:rsidRPr="001B2A84" w:rsidRDefault="00EC4FD0" w:rsidP="003D4A68">
      <w:pPr>
        <w:pStyle w:val="BodyText"/>
        <w:numPr>
          <w:ilvl w:val="0"/>
          <w:numId w:val="42"/>
        </w:numPr>
        <w:rPr>
          <w:rFonts w:ascii="Arial Narrow" w:hAnsi="Arial Narrow"/>
          <w:lang w:val="es-ES"/>
        </w:rPr>
      </w:pPr>
      <w:r w:rsidRPr="001B2A84">
        <w:rPr>
          <w:rFonts w:ascii="Arial Narrow" w:hAnsi="Arial Narrow"/>
          <w:lang w:val="es-ES"/>
        </w:rPr>
        <w:t>Disponibilidad de una sala para el equipo de proyecto</w:t>
      </w:r>
    </w:p>
    <w:p w14:paraId="30B68F00" w14:textId="73BEA50F" w:rsidR="00EC4FD0" w:rsidRPr="001B2A84" w:rsidRDefault="00EC4FD0" w:rsidP="003D4A68">
      <w:pPr>
        <w:pStyle w:val="BodyText"/>
        <w:numPr>
          <w:ilvl w:val="0"/>
          <w:numId w:val="42"/>
        </w:numPr>
        <w:rPr>
          <w:rFonts w:ascii="Arial Narrow" w:hAnsi="Arial Narrow"/>
          <w:lang w:val="es-ES"/>
        </w:rPr>
      </w:pPr>
      <w:r w:rsidRPr="001B2A84">
        <w:rPr>
          <w:rFonts w:ascii="Arial Narrow" w:hAnsi="Arial Narrow"/>
          <w:lang w:val="es-ES"/>
        </w:rPr>
        <w:t>Acceso a internet, VPN y todos los accesos necesarios para realizar el trabajo</w:t>
      </w:r>
    </w:p>
    <w:p w14:paraId="73CF21E3" w14:textId="77777777" w:rsidR="00EC4FD0" w:rsidRPr="00BA1EF1" w:rsidRDefault="00EC4FD0" w:rsidP="00EC4FD0">
      <w:pPr>
        <w:pStyle w:val="BodyText"/>
        <w:ind w:left="3240"/>
        <w:rPr>
          <w:lang w:val="es-ES"/>
        </w:rPr>
      </w:pPr>
    </w:p>
    <w:p w14:paraId="31C3437F" w14:textId="3F3911D9" w:rsidR="00097C77" w:rsidRDefault="00097C77" w:rsidP="00D41D43">
      <w:pPr>
        <w:pStyle w:val="BodyText"/>
        <w:ind w:left="0"/>
        <w:rPr>
          <w:sz w:val="60"/>
          <w:szCs w:val="60"/>
        </w:rPr>
      </w:pPr>
    </w:p>
    <w:p w14:paraId="46F1A9CF" w14:textId="77777777" w:rsidR="00097C77" w:rsidRDefault="00097C77" w:rsidP="00D41D43">
      <w:pPr>
        <w:pStyle w:val="BodyText"/>
        <w:ind w:left="0"/>
        <w:rPr>
          <w:sz w:val="60"/>
          <w:szCs w:val="60"/>
        </w:rPr>
      </w:pPr>
    </w:p>
    <w:p w14:paraId="593C32A5" w14:textId="77777777" w:rsidR="0095777D" w:rsidRDefault="0095777D" w:rsidP="00D41D43">
      <w:pPr>
        <w:pStyle w:val="BodyText"/>
        <w:ind w:left="0"/>
        <w:rPr>
          <w:sz w:val="60"/>
          <w:szCs w:val="60"/>
        </w:rPr>
      </w:pPr>
    </w:p>
    <w:p w14:paraId="28CFEC82" w14:textId="77777777" w:rsidR="0095777D" w:rsidRDefault="0095777D" w:rsidP="00D41D43">
      <w:pPr>
        <w:pStyle w:val="BodyText"/>
        <w:ind w:left="0"/>
        <w:rPr>
          <w:sz w:val="60"/>
          <w:szCs w:val="60"/>
        </w:rPr>
      </w:pPr>
    </w:p>
    <w:p w14:paraId="4BB0F052" w14:textId="77777777" w:rsidR="0095777D" w:rsidRDefault="0095777D" w:rsidP="00D41D43">
      <w:pPr>
        <w:pStyle w:val="BodyText"/>
        <w:ind w:left="0"/>
        <w:rPr>
          <w:sz w:val="60"/>
          <w:szCs w:val="60"/>
        </w:rPr>
      </w:pPr>
    </w:p>
    <w:p w14:paraId="3F329B5F" w14:textId="77777777" w:rsidR="00C05B20" w:rsidRPr="00CD61F3" w:rsidRDefault="00C05B20" w:rsidP="00C05B20">
      <w:pPr>
        <w:pStyle w:val="HeadingBar"/>
        <w:numPr>
          <w:ilvl w:val="12"/>
          <w:numId w:val="0"/>
        </w:numPr>
        <w:rPr>
          <w:rFonts w:ascii="Arial Narrow" w:hAnsi="Arial Narrow"/>
          <w:color w:val="auto"/>
        </w:rPr>
      </w:pPr>
    </w:p>
    <w:p w14:paraId="3CB71997" w14:textId="5F6A24CE" w:rsidR="00C05B20" w:rsidRPr="00062ACC" w:rsidRDefault="00C05B20" w:rsidP="00062ACC">
      <w:pPr>
        <w:pStyle w:val="Heading3"/>
        <w:numPr>
          <w:ilvl w:val="12"/>
          <w:numId w:val="0"/>
        </w:numPr>
        <w:rPr>
          <w:rFonts w:ascii="Arial Narrow" w:hAnsi="Arial Narrow"/>
          <w:sz w:val="40"/>
          <w:szCs w:val="40"/>
        </w:rPr>
      </w:pPr>
      <w:bookmarkStart w:id="1008" w:name="_Toc518330300"/>
      <w:r>
        <w:rPr>
          <w:rFonts w:ascii="Arial Narrow" w:hAnsi="Arial Narrow"/>
          <w:sz w:val="40"/>
          <w:szCs w:val="40"/>
        </w:rPr>
        <w:t>Calendario de Recursos</w:t>
      </w:r>
      <w:bookmarkEnd w:id="1008"/>
    </w:p>
    <w:p w14:paraId="16B849F8" w14:textId="6E991094" w:rsidR="00062ACC" w:rsidRDefault="00062ACC" w:rsidP="006E2827">
      <w:pPr>
        <w:pStyle w:val="BodyText"/>
        <w:ind w:left="142"/>
      </w:pPr>
    </w:p>
    <w:p w14:paraId="23722C21" w14:textId="7C982069" w:rsidR="002963A6" w:rsidRDefault="00062ACC" w:rsidP="00062ACC">
      <w:pPr>
        <w:pStyle w:val="BodyText"/>
        <w:ind w:left="-142"/>
      </w:pPr>
      <w:del w:id="1009" w:author="Yair Benzaquen" w:date="2018-06-26T13:18:00Z">
        <w:r w:rsidRPr="00062ACC" w:rsidDel="005918FC">
          <w:rPr>
            <w:noProof/>
            <w:lang w:val="en-US" w:eastAsia="en-US"/>
          </w:rPr>
          <w:drawing>
            <wp:inline distT="0" distB="0" distL="0" distR="0" wp14:anchorId="3DA764D9" wp14:editId="2DCA3EE3">
              <wp:extent cx="6937375" cy="1914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47318" cy="1917269"/>
                      </a:xfrm>
                      <a:prstGeom prst="rect">
                        <a:avLst/>
                      </a:prstGeom>
                      <a:noFill/>
                      <a:ln>
                        <a:noFill/>
                      </a:ln>
                    </pic:spPr>
                  </pic:pic>
                </a:graphicData>
              </a:graphic>
            </wp:inline>
          </w:drawing>
        </w:r>
      </w:del>
      <w:ins w:id="1010" w:author="Yair Benzaquen" w:date="2018-06-26T13:18:00Z">
        <w:r w:rsidR="005918FC" w:rsidRPr="005918FC">
          <w:rPr>
            <w:noProof/>
            <w:lang w:val="en-US" w:eastAsia="en-US"/>
          </w:rPr>
          <w:t xml:space="preserve"> </w:t>
        </w:r>
      </w:ins>
      <w:ins w:id="1011" w:author="Yair Benzaquen" w:date="2018-07-02T19:26:00Z">
        <w:r w:rsidR="00BD148C" w:rsidRPr="00BD148C">
          <w:rPr>
            <w:noProof/>
            <w:lang w:val="en-US" w:eastAsia="en-US"/>
          </w:rPr>
          <w:drawing>
            <wp:inline distT="0" distB="0" distL="0" distR="0" wp14:anchorId="73206470" wp14:editId="3D6EFAB2">
              <wp:extent cx="6631305" cy="6713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8506" cy="673058"/>
                      </a:xfrm>
                      <a:prstGeom prst="rect">
                        <a:avLst/>
                      </a:prstGeom>
                    </pic:spPr>
                  </pic:pic>
                </a:graphicData>
              </a:graphic>
            </wp:inline>
          </w:drawing>
        </w:r>
      </w:ins>
    </w:p>
    <w:p w14:paraId="2A0859EA" w14:textId="77777777" w:rsidR="00062ACC" w:rsidRDefault="00062ACC" w:rsidP="00062ACC">
      <w:pPr>
        <w:pStyle w:val="BodyText"/>
        <w:ind w:left="-142"/>
      </w:pPr>
    </w:p>
    <w:p w14:paraId="2C2EFCB9" w14:textId="06404420" w:rsidR="006E0A41" w:rsidRPr="00625B57" w:rsidRDefault="00287C95" w:rsidP="001C6867">
      <w:pPr>
        <w:pStyle w:val="Heading1"/>
      </w:pPr>
      <w:bookmarkStart w:id="1012" w:name="_Toc518330301"/>
      <w:bookmarkEnd w:id="928"/>
      <w:bookmarkEnd w:id="929"/>
      <w:bookmarkEnd w:id="930"/>
      <w:bookmarkEnd w:id="931"/>
      <w:bookmarkEnd w:id="932"/>
      <w:r>
        <w:t>Metodolo</w:t>
      </w:r>
      <w:r w:rsidR="000E37E2">
        <w:t>gía</w:t>
      </w:r>
      <w:r w:rsidR="00237F6E">
        <w:t xml:space="preserve"> de Implementación</w:t>
      </w:r>
      <w:bookmarkEnd w:id="1012"/>
    </w:p>
    <w:p w14:paraId="21A1FEE7" w14:textId="77777777" w:rsidR="006E0A41" w:rsidRPr="00CD61F3" w:rsidRDefault="006E0A41" w:rsidP="006E0A41">
      <w:pPr>
        <w:pStyle w:val="HeadingBar"/>
        <w:numPr>
          <w:ilvl w:val="12"/>
          <w:numId w:val="0"/>
        </w:numPr>
        <w:rPr>
          <w:rFonts w:ascii="Arial Narrow" w:hAnsi="Arial Narrow"/>
          <w:color w:val="auto"/>
        </w:rPr>
      </w:pPr>
    </w:p>
    <w:p w14:paraId="5EBCB883" w14:textId="5131551F" w:rsidR="006E0A41" w:rsidRPr="00625B57" w:rsidRDefault="000E37E2" w:rsidP="006E0A41">
      <w:pPr>
        <w:pStyle w:val="Heading3"/>
        <w:numPr>
          <w:ilvl w:val="12"/>
          <w:numId w:val="0"/>
        </w:numPr>
        <w:rPr>
          <w:rFonts w:ascii="Arial Narrow" w:hAnsi="Arial Narrow"/>
          <w:sz w:val="40"/>
          <w:szCs w:val="40"/>
        </w:rPr>
      </w:pPr>
      <w:bookmarkStart w:id="1013" w:name="_Toc518330302"/>
      <w:r>
        <w:rPr>
          <w:rFonts w:ascii="Arial Narrow" w:hAnsi="Arial Narrow"/>
          <w:sz w:val="40"/>
          <w:szCs w:val="40"/>
        </w:rPr>
        <w:t>Proyectos Agiles</w:t>
      </w:r>
      <w:bookmarkEnd w:id="1013"/>
    </w:p>
    <w:p w14:paraId="08FF5634" w14:textId="035A5322" w:rsidR="006E0A41" w:rsidRPr="00752C52" w:rsidRDefault="000E37E2" w:rsidP="00584EB4">
      <w:pPr>
        <w:pStyle w:val="Heading4"/>
      </w:pPr>
      <w:bookmarkStart w:id="1014" w:name="_Toc518330303"/>
      <w:r>
        <w:t>¿Qué es SCRUM?</w:t>
      </w:r>
      <w:bookmarkEnd w:id="1014"/>
    </w:p>
    <w:p w14:paraId="16C76647" w14:textId="7EAA1CAC" w:rsidR="000E37E2" w:rsidRPr="000E37E2" w:rsidRDefault="00FC04AE" w:rsidP="000E37E2">
      <w:pPr>
        <w:pStyle w:val="BodyText"/>
        <w:ind w:left="2552"/>
        <w:jc w:val="both"/>
        <w:rPr>
          <w:rFonts w:ascii="Arial Narrow" w:hAnsi="Arial Narrow"/>
        </w:rPr>
      </w:pPr>
      <w:r>
        <w:rPr>
          <w:rFonts w:ascii="Arial Narrow" w:hAnsi="Arial Narrow"/>
        </w:rPr>
        <w:t xml:space="preserve">EVOL aplica en el proyecto </w:t>
      </w:r>
      <w:r w:rsidR="000E37E2" w:rsidRPr="000E37E2">
        <w:rPr>
          <w:rFonts w:ascii="Arial Narrow" w:hAnsi="Arial Narrow"/>
        </w:rPr>
        <w:t>Scrum</w:t>
      </w:r>
      <w:r>
        <w:rPr>
          <w:rFonts w:ascii="Arial Narrow" w:hAnsi="Arial Narrow"/>
        </w:rPr>
        <w:t>, que</w:t>
      </w:r>
      <w:r w:rsidR="000E37E2" w:rsidRPr="000E37E2">
        <w:rPr>
          <w:rFonts w:ascii="Arial Narrow" w:hAnsi="Arial Narrow"/>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1F04FAF6" w14:textId="68D42564" w:rsidR="000E37E2" w:rsidRPr="000E37E2" w:rsidRDefault="000C5EDB" w:rsidP="000E37E2">
      <w:pPr>
        <w:pStyle w:val="BodyText"/>
        <w:ind w:left="2552"/>
        <w:jc w:val="both"/>
        <w:rPr>
          <w:rFonts w:ascii="Arial Narrow" w:hAnsi="Arial Narrow"/>
        </w:rPr>
      </w:pPr>
      <w:r>
        <w:rPr>
          <w:rFonts w:ascii="Arial Narrow" w:hAnsi="Arial Narrow"/>
        </w:rPr>
        <w:t>EVOL realiza</w:t>
      </w:r>
      <w:r w:rsidR="000E37E2" w:rsidRPr="000E37E2">
        <w:rPr>
          <w:rFonts w:ascii="Arial Narrow" w:hAnsi="Arial Narrow"/>
        </w:rPr>
        <w:t xml:space="preserve"> entregas parciales y regulares del producto final, priorizadas por el beneficio que aportan al receptor </w:t>
      </w:r>
      <w:r>
        <w:rPr>
          <w:rFonts w:ascii="Arial Narrow" w:hAnsi="Arial Narrow"/>
        </w:rPr>
        <w:t xml:space="preserve">de </w:t>
      </w:r>
      <w:r w:rsidRPr="000C5EDB">
        <w:rPr>
          <w:rFonts w:ascii="Arial Narrow" w:hAnsi="Arial Narrow"/>
        </w:rPr>
        <w:t>AFP PRIMA Y AFP INTEGRA</w:t>
      </w:r>
      <w:r w:rsidR="000E37E2" w:rsidRPr="000E37E2">
        <w:rPr>
          <w:rFonts w:ascii="Arial Narrow" w:hAnsi="Arial Narrow"/>
        </w:rPr>
        <w:t>.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3C249232" w14:textId="652EDD38" w:rsidR="006E0A41" w:rsidRDefault="000C5EDB" w:rsidP="000E37E2">
      <w:pPr>
        <w:pStyle w:val="BodyText"/>
        <w:ind w:left="2552"/>
        <w:jc w:val="both"/>
        <w:rPr>
          <w:rFonts w:ascii="Arial Narrow" w:hAnsi="Arial Narrow"/>
        </w:rPr>
      </w:pPr>
      <w:r>
        <w:rPr>
          <w:rFonts w:ascii="Arial Narrow" w:hAnsi="Arial Narrow"/>
        </w:rPr>
        <w:t xml:space="preserve">EVOL también </w:t>
      </w:r>
      <w:r w:rsidR="000E37E2" w:rsidRPr="000E37E2">
        <w:rPr>
          <w:rFonts w:ascii="Arial Narrow" w:hAnsi="Arial Narrow"/>
        </w:rPr>
        <w:t xml:space="preserve">utiliza </w:t>
      </w:r>
      <w:r>
        <w:rPr>
          <w:rFonts w:ascii="Arial Narrow" w:hAnsi="Arial Narrow"/>
        </w:rPr>
        <w:t xml:space="preserve">Scrum </w:t>
      </w:r>
      <w:r w:rsidR="000E37E2" w:rsidRPr="000E37E2">
        <w:rPr>
          <w:rFonts w:ascii="Arial Narrow" w:hAnsi="Arial Narrow"/>
        </w:rPr>
        <w:t xml:space="preserve">para resolver situaciones </w:t>
      </w:r>
      <w:r w:rsidR="00FC04AE">
        <w:rPr>
          <w:rFonts w:ascii="Arial Narrow" w:hAnsi="Arial Narrow"/>
        </w:rPr>
        <w:t xml:space="preserve">en que no se está entregando a </w:t>
      </w:r>
      <w:r w:rsidR="00FC04AE" w:rsidRPr="00FC04AE">
        <w:rPr>
          <w:rFonts w:ascii="Arial Narrow" w:hAnsi="Arial Narrow"/>
        </w:rPr>
        <w:t xml:space="preserve">AFP PRIMA Y AFP INTEGRA </w:t>
      </w:r>
      <w:r w:rsidR="000E37E2" w:rsidRPr="000E37E2">
        <w:rPr>
          <w:rFonts w:ascii="Arial Narrow" w:hAnsi="Arial Narrow"/>
        </w:rPr>
        <w:t>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p>
    <w:p w14:paraId="6775AE34" w14:textId="77777777" w:rsidR="000E37E2" w:rsidRPr="00752C52" w:rsidRDefault="000E37E2" w:rsidP="000E37E2">
      <w:pPr>
        <w:pStyle w:val="BodyText"/>
        <w:ind w:left="2552"/>
        <w:jc w:val="both"/>
        <w:rPr>
          <w:rFonts w:ascii="Arial Narrow" w:hAnsi="Arial Narrow"/>
        </w:rPr>
      </w:pPr>
    </w:p>
    <w:p w14:paraId="62096440" w14:textId="77777777" w:rsidR="006E0A41" w:rsidRPr="00752C52" w:rsidRDefault="006E0A41" w:rsidP="006E0A41">
      <w:pPr>
        <w:pStyle w:val="HeadingBar"/>
        <w:numPr>
          <w:ilvl w:val="12"/>
          <w:numId w:val="0"/>
        </w:numPr>
        <w:jc w:val="both"/>
        <w:rPr>
          <w:rFonts w:ascii="Arial Narrow" w:hAnsi="Arial Narrow" w:cs="Arial"/>
          <w:color w:val="auto"/>
        </w:rPr>
      </w:pPr>
    </w:p>
    <w:p w14:paraId="1D57CE28" w14:textId="1B066D3E" w:rsidR="006E0A41" w:rsidRPr="00752C52" w:rsidRDefault="00CF0F84" w:rsidP="006E0A41">
      <w:pPr>
        <w:pStyle w:val="Heading3"/>
        <w:numPr>
          <w:ilvl w:val="12"/>
          <w:numId w:val="0"/>
        </w:numPr>
        <w:rPr>
          <w:rFonts w:ascii="Arial Narrow" w:hAnsi="Arial Narrow"/>
          <w:sz w:val="40"/>
          <w:szCs w:val="40"/>
        </w:rPr>
      </w:pPr>
      <w:bookmarkStart w:id="1015" w:name="_Toc518330304"/>
      <w:r>
        <w:rPr>
          <w:rFonts w:ascii="Arial Narrow" w:hAnsi="Arial Narrow"/>
          <w:sz w:val="40"/>
          <w:szCs w:val="40"/>
        </w:rPr>
        <w:t>El Proceso</w:t>
      </w:r>
      <w:bookmarkEnd w:id="1015"/>
      <w:r w:rsidR="006E0A41" w:rsidRPr="00752C52">
        <w:rPr>
          <w:rFonts w:ascii="Arial Narrow" w:hAnsi="Arial Narrow"/>
          <w:sz w:val="40"/>
          <w:szCs w:val="40"/>
        </w:rPr>
        <w:t xml:space="preserve"> </w:t>
      </w:r>
    </w:p>
    <w:p w14:paraId="2C37D949" w14:textId="60FB47BB" w:rsidR="00C21447" w:rsidRPr="000A3F8E" w:rsidRDefault="00F64137" w:rsidP="000A3F8E">
      <w:pPr>
        <w:pStyle w:val="BodyText"/>
        <w:ind w:left="2552"/>
        <w:jc w:val="both"/>
        <w:rPr>
          <w:rFonts w:ascii="Arial Narrow" w:hAnsi="Arial Narrow"/>
        </w:rPr>
      </w:pPr>
      <w:bookmarkStart w:id="1016" w:name="_Toc440784809"/>
      <w:bookmarkStart w:id="1017" w:name="_Toc440874999"/>
      <w:r>
        <w:rPr>
          <w:rFonts w:ascii="Arial Narrow" w:hAnsi="Arial Narrow"/>
        </w:rPr>
        <w:t>EVOL ejecuta</w:t>
      </w:r>
      <w:r w:rsidR="003E2E2E">
        <w:rPr>
          <w:rFonts w:ascii="Arial Narrow" w:hAnsi="Arial Narrow"/>
        </w:rPr>
        <w:t xml:space="preserve"> </w:t>
      </w:r>
      <w:r w:rsidR="00C21447" w:rsidRPr="000A3F8E">
        <w:rPr>
          <w:rFonts w:ascii="Arial Narrow" w:hAnsi="Arial Narrow"/>
        </w:rPr>
        <w:t xml:space="preserve">ciclos temporales cortos y de duración </w:t>
      </w:r>
      <w:r w:rsidR="00BE0518">
        <w:rPr>
          <w:rFonts w:ascii="Arial Narrow" w:hAnsi="Arial Narrow"/>
        </w:rPr>
        <w:t xml:space="preserve">de una semana. </w:t>
      </w:r>
      <w:r w:rsidR="00C21447" w:rsidRPr="000A3F8E">
        <w:rPr>
          <w:rFonts w:ascii="Arial Narrow" w:hAnsi="Arial Narrow"/>
        </w:rPr>
        <w:t>Cada iteración tiene que proporcionar un resultado completo, un incremento de producto final que sea susceptible de ser entregado con el mínimo esfuer</w:t>
      </w:r>
      <w:r w:rsidR="00DE74A5" w:rsidRPr="000A3F8E">
        <w:rPr>
          <w:rFonts w:ascii="Arial Narrow" w:hAnsi="Arial Narrow"/>
        </w:rPr>
        <w:t>zo al cliente cuando lo solicit</w:t>
      </w:r>
      <w:r w:rsidR="000A3F8E">
        <w:rPr>
          <w:rFonts w:ascii="Arial Narrow" w:hAnsi="Arial Narrow"/>
        </w:rPr>
        <w:t>e</w:t>
      </w:r>
    </w:p>
    <w:p w14:paraId="13C646FB" w14:textId="77777777" w:rsidR="00DE74A5" w:rsidRDefault="00DE74A5" w:rsidP="00DE74A5">
      <w:pPr>
        <w:pStyle w:val="BodyText"/>
      </w:pPr>
    </w:p>
    <w:p w14:paraId="17BC1EA7" w14:textId="77777777" w:rsidR="00DE74A5" w:rsidRDefault="00DE74A5" w:rsidP="00DE74A5">
      <w:pPr>
        <w:pStyle w:val="BodyText"/>
      </w:pPr>
    </w:p>
    <w:p w14:paraId="26F0BA12" w14:textId="77777777" w:rsidR="00DE74A5" w:rsidRDefault="00DE74A5" w:rsidP="00DE74A5">
      <w:pPr>
        <w:pStyle w:val="BodyText"/>
      </w:pPr>
    </w:p>
    <w:p w14:paraId="7C1F105D" w14:textId="77777777" w:rsidR="00DE74A5" w:rsidRPr="00DE74A5" w:rsidRDefault="00DE74A5" w:rsidP="00DE74A5">
      <w:pPr>
        <w:pStyle w:val="BodyText"/>
      </w:pPr>
    </w:p>
    <w:p w14:paraId="7597934B" w14:textId="1412D36C" w:rsidR="00C21447" w:rsidRPr="00C21447" w:rsidRDefault="00D267C7" w:rsidP="00C21447">
      <w:pPr>
        <w:pStyle w:val="BodyText"/>
      </w:pPr>
      <w:r w:rsidRPr="00D267C7">
        <w:rPr>
          <w:noProof/>
          <w:lang w:val="en-US" w:eastAsia="en-US"/>
        </w:rPr>
        <w:drawing>
          <wp:inline distT="0" distB="0" distL="0" distR="0" wp14:anchorId="314588BD" wp14:editId="3F647A68">
            <wp:extent cx="4880848" cy="3671736"/>
            <wp:effectExtent l="0" t="0" r="0" b="114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8767" cy="3685216"/>
                    </a:xfrm>
                    <a:prstGeom prst="rect">
                      <a:avLst/>
                    </a:prstGeom>
                  </pic:spPr>
                </pic:pic>
              </a:graphicData>
            </a:graphic>
          </wp:inline>
        </w:drawing>
      </w:r>
    </w:p>
    <w:p w14:paraId="14EE92D0" w14:textId="4262267C" w:rsidR="00D267C7" w:rsidRDefault="00D267C7" w:rsidP="00584EB4">
      <w:pPr>
        <w:pStyle w:val="Heading4"/>
      </w:pPr>
    </w:p>
    <w:p w14:paraId="30442298" w14:textId="77777777" w:rsidR="00614221" w:rsidRPr="00614221" w:rsidRDefault="00614221" w:rsidP="00614221">
      <w:pPr>
        <w:pStyle w:val="BodyText"/>
        <w:jc w:val="both"/>
        <w:rPr>
          <w:rFonts w:ascii="Arial Narrow" w:hAnsi="Arial Narrow" w:cs="Arial"/>
        </w:rPr>
      </w:pPr>
      <w:bookmarkStart w:id="1018" w:name="_Toc440784810"/>
      <w:bookmarkStart w:id="1019" w:name="_Toc440875000"/>
      <w:bookmarkEnd w:id="1016"/>
      <w:bookmarkEnd w:id="1017"/>
      <w:r w:rsidRPr="00614221">
        <w:rPr>
          <w:rFonts w:ascii="Arial Narrow" w:hAnsi="Arial Narrow" w:cs="Arial"/>
        </w:rPr>
        <w:t xml:space="preserve">El proceso parte de la lista de objetivos/requisitos priorizada del producto, que actúa como plan del proyecto. En esta lista AFP PRIMA Y AFP INTEGRA prioriza los objetivos balanceando el valor que le aportan respecto a su coste (que el equipo estima considerando la Definición de Hecho) y quedan repartidos en iteraciones y entregas.  </w:t>
      </w:r>
    </w:p>
    <w:p w14:paraId="40EFE6FA" w14:textId="77777777" w:rsidR="00614221" w:rsidRPr="00614221" w:rsidRDefault="00614221" w:rsidP="00614221">
      <w:pPr>
        <w:pStyle w:val="BodyText"/>
        <w:jc w:val="both"/>
        <w:rPr>
          <w:rFonts w:ascii="Arial Narrow" w:hAnsi="Arial Narrow" w:cs="Arial"/>
        </w:rPr>
      </w:pPr>
      <w:r w:rsidRPr="00614221">
        <w:rPr>
          <w:rFonts w:ascii="Arial Narrow" w:hAnsi="Arial Narrow" w:cs="Arial"/>
        </w:rPr>
        <w:t>Las actividades que se llevan a cabo son las siguientes:</w:t>
      </w:r>
    </w:p>
    <w:bookmarkEnd w:id="1018"/>
    <w:bookmarkEnd w:id="1019"/>
    <w:p w14:paraId="41452AA6" w14:textId="77777777" w:rsidR="00614221" w:rsidRPr="00614221" w:rsidRDefault="00614221" w:rsidP="00D267C7">
      <w:pPr>
        <w:pStyle w:val="Heading4"/>
        <w:rPr>
          <w:b/>
        </w:rPr>
      </w:pPr>
    </w:p>
    <w:p w14:paraId="5DAE431F" w14:textId="2785A540" w:rsidR="006E0A41" w:rsidRPr="00752C52" w:rsidRDefault="00D04F04" w:rsidP="00D267C7">
      <w:pPr>
        <w:pStyle w:val="Heading4"/>
      </w:pPr>
      <w:bookmarkStart w:id="1020" w:name="_Toc518330305"/>
      <w:r>
        <w:t>Planificación de la Iteración</w:t>
      </w:r>
      <w:bookmarkEnd w:id="1020"/>
    </w:p>
    <w:p w14:paraId="72D52522" w14:textId="77777777" w:rsidR="00510249" w:rsidRDefault="00510249" w:rsidP="006E0A41">
      <w:pPr>
        <w:pStyle w:val="BodyText"/>
        <w:ind w:left="2552"/>
        <w:jc w:val="both"/>
        <w:rPr>
          <w:rFonts w:ascii="Arial Narrow" w:hAnsi="Arial Narrow"/>
        </w:rPr>
      </w:pPr>
      <w:r w:rsidRPr="00510249">
        <w:rPr>
          <w:rFonts w:ascii="Arial Narrow" w:hAnsi="Arial Narrow"/>
        </w:rPr>
        <w:t>El primer día de la iteración se realiza la reunión de planificación de</w:t>
      </w:r>
      <w:r>
        <w:rPr>
          <w:rFonts w:ascii="Arial Narrow" w:hAnsi="Arial Narrow"/>
        </w:rPr>
        <w:t xml:space="preserve"> la iteración. Tiene dos partes:</w:t>
      </w:r>
    </w:p>
    <w:p w14:paraId="6107C5B3" w14:textId="410F3148" w:rsidR="00510249" w:rsidRDefault="00510249" w:rsidP="00510249">
      <w:pPr>
        <w:pStyle w:val="BodyText"/>
        <w:numPr>
          <w:ilvl w:val="0"/>
          <w:numId w:val="30"/>
        </w:numPr>
        <w:jc w:val="both"/>
        <w:rPr>
          <w:rFonts w:ascii="Arial Narrow" w:hAnsi="Arial Narrow"/>
        </w:rPr>
      </w:pPr>
      <w:r w:rsidRPr="00510249">
        <w:rPr>
          <w:rFonts w:ascii="Arial Narrow" w:hAnsi="Arial Narrow"/>
          <w:b/>
        </w:rPr>
        <w:t>Selección de requisitos (4 horas máximo).</w:t>
      </w:r>
      <w:r w:rsidRPr="00510249">
        <w:rPr>
          <w:rFonts w:ascii="Arial Narrow" w:hAnsi="Arial Narrow"/>
        </w:rPr>
        <w:t xml:space="preserve"> </w:t>
      </w:r>
      <w:r w:rsidR="00304D5F" w:rsidRPr="00752C52">
        <w:rPr>
          <w:rFonts w:ascii="Arial Narrow" w:hAnsi="Arial Narrow"/>
        </w:rPr>
        <w:t xml:space="preserve">AFP PRIMA Y AFP INTEGRA </w:t>
      </w:r>
      <w:r w:rsidRPr="00510249">
        <w:rPr>
          <w:rFonts w:ascii="Arial Narrow" w:hAnsi="Arial Narrow"/>
        </w:rPr>
        <w:t>presenta al equipo la lista de requisitos priorizada del producto o proyecto</w:t>
      </w:r>
      <w:r w:rsidR="00304D5F">
        <w:rPr>
          <w:rFonts w:ascii="Arial Narrow" w:hAnsi="Arial Narrow"/>
        </w:rPr>
        <w:t xml:space="preserve">. El equipo pregunta a </w:t>
      </w:r>
      <w:r w:rsidR="00304D5F" w:rsidRPr="00752C52">
        <w:rPr>
          <w:rFonts w:ascii="Arial Narrow" w:hAnsi="Arial Narrow"/>
        </w:rPr>
        <w:t xml:space="preserve">AFP PRIMA Y AFP INTEGRA </w:t>
      </w:r>
      <w:r w:rsidRPr="00510249">
        <w:rPr>
          <w:rFonts w:ascii="Arial Narrow" w:hAnsi="Arial Narrow"/>
        </w:rPr>
        <w:t>las dudas que surgen y selecciona los requisitos más prioritarios que se compromete a completar en la iteración, de manera que pue</w:t>
      </w:r>
      <w:r w:rsidR="00304D5F">
        <w:rPr>
          <w:rFonts w:ascii="Arial Narrow" w:hAnsi="Arial Narrow"/>
        </w:rPr>
        <w:t xml:space="preserve">dan ser entregados si </w:t>
      </w:r>
      <w:r w:rsidR="00304D5F" w:rsidRPr="00752C52">
        <w:rPr>
          <w:rFonts w:ascii="Arial Narrow" w:hAnsi="Arial Narrow"/>
        </w:rPr>
        <w:t>AFP PRIMA Y AFP INTEGRA</w:t>
      </w:r>
      <w:r w:rsidRPr="00510249">
        <w:rPr>
          <w:rFonts w:ascii="Arial Narrow" w:hAnsi="Arial Narrow"/>
        </w:rPr>
        <w:t xml:space="preserve"> lo solicita.</w:t>
      </w:r>
    </w:p>
    <w:p w14:paraId="7EE28034" w14:textId="77777777" w:rsidR="00304D5F" w:rsidRPr="00510249" w:rsidRDefault="00304D5F" w:rsidP="00304D5F">
      <w:pPr>
        <w:pStyle w:val="BodyText"/>
        <w:ind w:left="3272"/>
        <w:jc w:val="both"/>
        <w:rPr>
          <w:rFonts w:ascii="Arial Narrow" w:hAnsi="Arial Narrow"/>
        </w:rPr>
      </w:pPr>
    </w:p>
    <w:p w14:paraId="0151EEFB" w14:textId="7C0FB7F7" w:rsidR="006E0A41" w:rsidRPr="00752C52" w:rsidRDefault="00510249" w:rsidP="00510249">
      <w:pPr>
        <w:pStyle w:val="BodyText"/>
        <w:numPr>
          <w:ilvl w:val="0"/>
          <w:numId w:val="30"/>
        </w:numPr>
        <w:jc w:val="both"/>
        <w:rPr>
          <w:rFonts w:ascii="Arial Narrow" w:hAnsi="Arial Narrow"/>
        </w:rPr>
      </w:pPr>
      <w:r w:rsidRPr="00206913">
        <w:rPr>
          <w:rFonts w:ascii="Arial Narrow" w:hAnsi="Arial Narrow"/>
          <w:b/>
        </w:rPr>
        <w:t>Planificación de la iteración (4 horas máximo).</w:t>
      </w:r>
      <w:r w:rsidRPr="00510249">
        <w:rPr>
          <w:rFonts w:ascii="Arial Narrow" w:hAnsi="Arial Narrow"/>
        </w:rPr>
        <w:t xml:space="preserve"> </w:t>
      </w:r>
      <w:r w:rsidR="009E1FFC">
        <w:rPr>
          <w:rFonts w:ascii="Arial Narrow" w:hAnsi="Arial Narrow"/>
        </w:rPr>
        <w:t>EVOL</w:t>
      </w:r>
      <w:r w:rsidRPr="00510249">
        <w:rPr>
          <w:rFonts w:ascii="Arial Narrow" w:hAnsi="Arial Narrow"/>
        </w:rPr>
        <w:t xml:space="preserve"> elabora la lista de tareas de la iteración necesarias para desarrollar los requisitos a que se ha comprometido. La estimación de esfuerzo se hace de manera conjunta y los miembros del equipo se </w:t>
      </w:r>
      <w:r w:rsidR="00D13994" w:rsidRPr="00510249">
        <w:rPr>
          <w:rFonts w:ascii="Arial Narrow" w:hAnsi="Arial Narrow"/>
        </w:rPr>
        <w:t>auto asignan</w:t>
      </w:r>
      <w:r w:rsidRPr="00510249">
        <w:rPr>
          <w:rFonts w:ascii="Arial Narrow" w:hAnsi="Arial Narrow"/>
        </w:rPr>
        <w:t xml:space="preserve"> las tareas.</w:t>
      </w:r>
    </w:p>
    <w:p w14:paraId="3F49CA2E" w14:textId="015F30DA" w:rsidR="006E0A41" w:rsidRPr="00752C52" w:rsidRDefault="00746624" w:rsidP="00584EB4">
      <w:pPr>
        <w:pStyle w:val="Heading4"/>
      </w:pPr>
      <w:bookmarkStart w:id="1021" w:name="_Toc440784811"/>
      <w:bookmarkStart w:id="1022" w:name="_Toc440875001"/>
      <w:bookmarkStart w:id="1023" w:name="_Toc518330306"/>
      <w:r>
        <w:t>Ejecución de la Iteración</w:t>
      </w:r>
      <w:bookmarkEnd w:id="1021"/>
      <w:bookmarkEnd w:id="1022"/>
      <w:bookmarkEnd w:id="1023"/>
    </w:p>
    <w:p w14:paraId="7DE716B5" w14:textId="545A2B54" w:rsidR="00746624" w:rsidRPr="00746624" w:rsidRDefault="00F64137" w:rsidP="00746624">
      <w:pPr>
        <w:pStyle w:val="BodyText"/>
        <w:ind w:left="2552"/>
        <w:jc w:val="both"/>
        <w:rPr>
          <w:rFonts w:ascii="Arial Narrow" w:hAnsi="Arial Narrow"/>
        </w:rPr>
      </w:pPr>
      <w:r>
        <w:rPr>
          <w:rFonts w:ascii="Arial Narrow" w:hAnsi="Arial Narrow"/>
        </w:rPr>
        <w:t xml:space="preserve">EVOL </w:t>
      </w:r>
      <w:r w:rsidR="00746624" w:rsidRPr="00746624">
        <w:rPr>
          <w:rFonts w:ascii="Arial Narrow" w:hAnsi="Arial Narrow"/>
        </w:rPr>
        <w:t>realiza una reunión de sincronización (15 minutos máximo), normalmente delante de un tablero físico o pizarra (Scrum Taskboard). Cada miembro del equipo inspecciona el trabajo que el resto está realizando (dependencias entre tareas, progreso hacia el objetivo de la iteración, obstáculos que pueden impedir este objetivo) para poder hacer las adaptaciones necesarias que permitan cumplir con el compromiso adquirido. En la reunión cada miembro del equipo responde a tres preguntas:</w:t>
      </w:r>
    </w:p>
    <w:p w14:paraId="255F2899" w14:textId="77777777" w:rsidR="00746624" w:rsidRPr="00746624" w:rsidRDefault="00746624" w:rsidP="00746624">
      <w:pPr>
        <w:pStyle w:val="BodyText"/>
        <w:numPr>
          <w:ilvl w:val="0"/>
          <w:numId w:val="31"/>
        </w:numPr>
        <w:jc w:val="both"/>
        <w:rPr>
          <w:rFonts w:ascii="Arial Narrow" w:hAnsi="Arial Narrow"/>
        </w:rPr>
      </w:pPr>
      <w:r w:rsidRPr="00746624">
        <w:rPr>
          <w:rFonts w:ascii="Arial Narrow" w:hAnsi="Arial Narrow"/>
        </w:rPr>
        <w:t>¿Qué he hecho desde la última reunión de sincronización?</w:t>
      </w:r>
    </w:p>
    <w:p w14:paraId="4EA53F63" w14:textId="77777777" w:rsidR="00746624" w:rsidRPr="00746624" w:rsidRDefault="00746624" w:rsidP="00746624">
      <w:pPr>
        <w:pStyle w:val="BodyText"/>
        <w:numPr>
          <w:ilvl w:val="0"/>
          <w:numId w:val="31"/>
        </w:numPr>
        <w:jc w:val="both"/>
        <w:rPr>
          <w:rFonts w:ascii="Arial Narrow" w:hAnsi="Arial Narrow"/>
        </w:rPr>
      </w:pPr>
      <w:r w:rsidRPr="00746624">
        <w:rPr>
          <w:rFonts w:ascii="Arial Narrow" w:hAnsi="Arial Narrow"/>
        </w:rPr>
        <w:t>¿Qué voy a hacer a partir de este momento?</w:t>
      </w:r>
    </w:p>
    <w:p w14:paraId="347D8F95" w14:textId="77777777" w:rsidR="00746624" w:rsidRPr="00746624" w:rsidRDefault="00746624" w:rsidP="00746624">
      <w:pPr>
        <w:pStyle w:val="BodyText"/>
        <w:numPr>
          <w:ilvl w:val="0"/>
          <w:numId w:val="31"/>
        </w:numPr>
        <w:jc w:val="both"/>
        <w:rPr>
          <w:rFonts w:ascii="Arial Narrow" w:hAnsi="Arial Narrow"/>
        </w:rPr>
      </w:pPr>
      <w:r w:rsidRPr="00746624">
        <w:rPr>
          <w:rFonts w:ascii="Arial Narrow" w:hAnsi="Arial Narrow"/>
        </w:rPr>
        <w:t>¿Qué impedimentos tengo o voy a tener?</w:t>
      </w:r>
    </w:p>
    <w:p w14:paraId="4FFA2011" w14:textId="77777777" w:rsidR="00746624" w:rsidRPr="00746624" w:rsidRDefault="00746624" w:rsidP="00746624">
      <w:pPr>
        <w:pStyle w:val="BodyText"/>
        <w:ind w:left="2552"/>
        <w:jc w:val="both"/>
        <w:rPr>
          <w:rFonts w:ascii="Arial Narrow" w:hAnsi="Arial Narrow"/>
        </w:rPr>
      </w:pPr>
      <w:r w:rsidRPr="00746624">
        <w:rPr>
          <w:rFonts w:ascii="Arial Narrow" w:hAnsi="Arial Narrow"/>
        </w:rPr>
        <w:t>Durante la iteración el Facilitador (Scrum Master) se encarga de que el equipo pueda cumplir con su compromiso y de que no se merme su productividad.</w:t>
      </w:r>
    </w:p>
    <w:p w14:paraId="49AD1D51" w14:textId="77777777" w:rsidR="00746624" w:rsidRPr="00746624" w:rsidRDefault="00746624" w:rsidP="00746624">
      <w:pPr>
        <w:pStyle w:val="BodyText"/>
        <w:ind w:left="2552"/>
        <w:jc w:val="both"/>
        <w:rPr>
          <w:rFonts w:ascii="Arial Narrow" w:hAnsi="Arial Narrow"/>
        </w:rPr>
      </w:pPr>
      <w:r w:rsidRPr="00746624">
        <w:rPr>
          <w:rFonts w:ascii="Arial Narrow" w:hAnsi="Arial Narrow"/>
        </w:rPr>
        <w:t>Elimina los obstáculos que el equipo no puede resolver por sí mismo.</w:t>
      </w:r>
    </w:p>
    <w:p w14:paraId="114A90E8" w14:textId="77777777" w:rsidR="00746624" w:rsidRPr="00746624" w:rsidRDefault="00746624" w:rsidP="00746624">
      <w:pPr>
        <w:pStyle w:val="BodyText"/>
        <w:ind w:left="2552"/>
        <w:jc w:val="both"/>
        <w:rPr>
          <w:rFonts w:ascii="Arial Narrow" w:hAnsi="Arial Narrow"/>
        </w:rPr>
      </w:pPr>
      <w:r w:rsidRPr="00746624">
        <w:rPr>
          <w:rFonts w:ascii="Arial Narrow" w:hAnsi="Arial Narrow"/>
        </w:rPr>
        <w:t>Protege al equipo de interrupciones externas que puedan afectar su compromiso o su productividad.</w:t>
      </w:r>
    </w:p>
    <w:p w14:paraId="0CDE2CFE" w14:textId="3CD03555" w:rsidR="006E0A41" w:rsidRPr="00752C52" w:rsidRDefault="004D67B2" w:rsidP="00746624">
      <w:pPr>
        <w:pStyle w:val="BodyText"/>
        <w:ind w:left="2552"/>
        <w:jc w:val="both"/>
        <w:rPr>
          <w:rFonts w:ascii="Arial Narrow" w:hAnsi="Arial Narrow"/>
        </w:rPr>
      </w:pPr>
      <w:r>
        <w:rPr>
          <w:rFonts w:ascii="Arial Narrow" w:hAnsi="Arial Narrow"/>
        </w:rPr>
        <w:t xml:space="preserve">Durante la iteración, </w:t>
      </w:r>
      <w:r w:rsidRPr="00752C52">
        <w:rPr>
          <w:rFonts w:ascii="Arial Narrow" w:hAnsi="Arial Narrow"/>
        </w:rPr>
        <w:t>AFP PRIMA Y AFP INTEGRA</w:t>
      </w:r>
      <w:r w:rsidR="00746624" w:rsidRPr="00746624">
        <w:rPr>
          <w:rFonts w:ascii="Arial Narrow" w:hAnsi="Arial Narrow"/>
        </w:rPr>
        <w:t xml:space="preserve"> junto con el equipo refinan la lista de requisitos (para prepararlos para las siguientes iteraciones) y, si es necesario, cambian o </w:t>
      </w:r>
      <w:r w:rsidR="000341EF" w:rsidRPr="00746624">
        <w:rPr>
          <w:rFonts w:ascii="Arial Narrow" w:hAnsi="Arial Narrow"/>
        </w:rPr>
        <w:t>re planifican</w:t>
      </w:r>
      <w:r w:rsidR="00746624" w:rsidRPr="00746624">
        <w:rPr>
          <w:rFonts w:ascii="Arial Narrow" w:hAnsi="Arial Narrow"/>
        </w:rPr>
        <w:t xml:space="preserve"> los objetivos del proyecto para maximizar la utilidad de lo que se desarrolla y el retorno de inversión.</w:t>
      </w:r>
    </w:p>
    <w:p w14:paraId="4270C8E4" w14:textId="77EB022D" w:rsidR="006E0A41" w:rsidRPr="00752C52" w:rsidRDefault="004C724D" w:rsidP="00584EB4">
      <w:pPr>
        <w:pStyle w:val="Heading4"/>
      </w:pPr>
      <w:bookmarkStart w:id="1024" w:name="_Toc518330307"/>
      <w:r>
        <w:t>Inspección y Adaptación</w:t>
      </w:r>
      <w:bookmarkEnd w:id="1024"/>
    </w:p>
    <w:p w14:paraId="25CED844" w14:textId="0A3A4D91" w:rsidR="004C724D" w:rsidRPr="004C724D" w:rsidRDefault="004C724D" w:rsidP="004C724D">
      <w:pPr>
        <w:pStyle w:val="BodyText"/>
        <w:ind w:left="2552"/>
        <w:jc w:val="both"/>
        <w:rPr>
          <w:rFonts w:ascii="Arial Narrow" w:hAnsi="Arial Narrow"/>
        </w:rPr>
      </w:pPr>
      <w:r>
        <w:rPr>
          <w:rFonts w:ascii="Arial Narrow" w:hAnsi="Arial Narrow"/>
        </w:rPr>
        <w:t>E</w:t>
      </w:r>
      <w:r w:rsidRPr="004C724D">
        <w:rPr>
          <w:rFonts w:ascii="Arial Narrow" w:hAnsi="Arial Narrow"/>
        </w:rPr>
        <w:t>l último día de la iteración se realiza la reunión de revisión de la iteración. Tiene dos partes:</w:t>
      </w:r>
    </w:p>
    <w:p w14:paraId="0B4B6446" w14:textId="215C8D59" w:rsidR="004C724D" w:rsidRPr="004C724D" w:rsidRDefault="004C724D" w:rsidP="004C724D">
      <w:pPr>
        <w:pStyle w:val="BodyText"/>
        <w:numPr>
          <w:ilvl w:val="0"/>
          <w:numId w:val="32"/>
        </w:numPr>
        <w:jc w:val="both"/>
        <w:rPr>
          <w:rFonts w:ascii="Arial Narrow" w:hAnsi="Arial Narrow"/>
        </w:rPr>
      </w:pPr>
      <w:r w:rsidRPr="004C724D">
        <w:rPr>
          <w:rFonts w:ascii="Arial Narrow" w:hAnsi="Arial Narrow"/>
          <w:b/>
        </w:rPr>
        <w:lastRenderedPageBreak/>
        <w:t>Demostración (4 horas máximo).</w:t>
      </w:r>
      <w:r w:rsidRPr="004C724D">
        <w:rPr>
          <w:rFonts w:ascii="Arial Narrow" w:hAnsi="Arial Narrow"/>
        </w:rPr>
        <w:t xml:space="preserve"> </w:t>
      </w:r>
      <w:r w:rsidR="00F80461">
        <w:rPr>
          <w:rFonts w:ascii="Arial Narrow" w:hAnsi="Arial Narrow"/>
        </w:rPr>
        <w:t xml:space="preserve">EVOL presenta a </w:t>
      </w:r>
      <w:r w:rsidR="00F80461" w:rsidRPr="00752C52">
        <w:rPr>
          <w:rFonts w:ascii="Arial Narrow" w:hAnsi="Arial Narrow"/>
        </w:rPr>
        <w:t>AFP PRIMA Y AFP INTEGRA</w:t>
      </w:r>
      <w:r w:rsidRPr="004C724D">
        <w:rPr>
          <w:rFonts w:ascii="Arial Narrow" w:hAnsi="Arial Narrow"/>
        </w:rPr>
        <w:t xml:space="preserve"> los requisitos completados en la iteración, en forma de incremento de producto preparado para ser entregado con el mínimo esfuerzo. En función de los resultados mostrados y de los cambios que haya habido en el c</w:t>
      </w:r>
      <w:r w:rsidR="00F80461">
        <w:rPr>
          <w:rFonts w:ascii="Arial Narrow" w:hAnsi="Arial Narrow"/>
        </w:rPr>
        <w:t xml:space="preserve">ontexto del proyecto, </w:t>
      </w:r>
      <w:r w:rsidR="00F80461" w:rsidRPr="00752C52">
        <w:rPr>
          <w:rFonts w:ascii="Arial Narrow" w:hAnsi="Arial Narrow"/>
        </w:rPr>
        <w:t>AFP PRIMA Y AFP INTEGRA</w:t>
      </w:r>
      <w:r w:rsidRPr="004C724D">
        <w:rPr>
          <w:rFonts w:ascii="Arial Narrow" w:hAnsi="Arial Narrow"/>
        </w:rPr>
        <w:t xml:space="preserve"> realiza las adaptaciones necesarias de manera objetiva, ya desde la primera iteración, </w:t>
      </w:r>
      <w:r w:rsidR="00254BBA" w:rsidRPr="004C724D">
        <w:rPr>
          <w:rFonts w:ascii="Arial Narrow" w:hAnsi="Arial Narrow"/>
        </w:rPr>
        <w:t>re planificando</w:t>
      </w:r>
      <w:r w:rsidRPr="004C724D">
        <w:rPr>
          <w:rFonts w:ascii="Arial Narrow" w:hAnsi="Arial Narrow"/>
        </w:rPr>
        <w:t xml:space="preserve"> el proyecto.</w:t>
      </w:r>
    </w:p>
    <w:p w14:paraId="7BD7AAA4" w14:textId="40547655" w:rsidR="006E0A41" w:rsidRPr="00752C52" w:rsidRDefault="004C724D" w:rsidP="004C724D">
      <w:pPr>
        <w:pStyle w:val="BodyText"/>
        <w:numPr>
          <w:ilvl w:val="0"/>
          <w:numId w:val="32"/>
        </w:numPr>
        <w:jc w:val="both"/>
        <w:rPr>
          <w:rFonts w:ascii="Arial Narrow" w:hAnsi="Arial Narrow"/>
        </w:rPr>
      </w:pPr>
      <w:r w:rsidRPr="004C724D">
        <w:rPr>
          <w:rFonts w:ascii="Arial Narrow" w:hAnsi="Arial Narrow"/>
          <w:b/>
        </w:rPr>
        <w:t>Retrospectiva (4 horas máximo).</w:t>
      </w:r>
      <w:r w:rsidRPr="004C724D">
        <w:rPr>
          <w:rFonts w:ascii="Arial Narrow" w:hAnsi="Arial Narrow"/>
        </w:rPr>
        <w:t xml:space="preserve"> </w:t>
      </w:r>
      <w:r w:rsidR="00F80461">
        <w:rPr>
          <w:rFonts w:ascii="Arial Narrow" w:hAnsi="Arial Narrow"/>
        </w:rPr>
        <w:t>EVOL</w:t>
      </w:r>
      <w:r w:rsidRPr="004C724D">
        <w:rPr>
          <w:rFonts w:ascii="Arial Narrow" w:hAnsi="Arial Narrow"/>
        </w:rPr>
        <w:t xml:space="preserve"> analiza cómo ha sido su manera de trabajar y cuáles son los problemas que podrían impedirle progresar adecuadamente, mejorando de manera continua su productividad. El Facilitador se encargará de ir eliminando los obstáculos identificados.</w:t>
      </w:r>
      <w:r w:rsidR="006E0A41" w:rsidRPr="00752C52">
        <w:rPr>
          <w:rFonts w:ascii="Arial Narrow" w:hAnsi="Arial Narrow"/>
        </w:rPr>
        <w:t>.</w:t>
      </w:r>
    </w:p>
    <w:p w14:paraId="3E95E12D" w14:textId="77777777" w:rsidR="006E0A41" w:rsidRPr="00752C52" w:rsidRDefault="006E0A41" w:rsidP="006E0A41">
      <w:pPr>
        <w:pStyle w:val="HeadingBar"/>
        <w:numPr>
          <w:ilvl w:val="12"/>
          <w:numId w:val="0"/>
        </w:numPr>
        <w:jc w:val="both"/>
        <w:rPr>
          <w:rFonts w:ascii="Arial Narrow" w:hAnsi="Arial Narrow" w:cs="Arial"/>
          <w:color w:val="auto"/>
        </w:rPr>
      </w:pPr>
    </w:p>
    <w:p w14:paraId="16EC3FE9" w14:textId="77777777" w:rsidR="006E0A41" w:rsidRPr="00752C52" w:rsidRDefault="006E0A41" w:rsidP="006E0A41">
      <w:pPr>
        <w:pStyle w:val="Heading3"/>
        <w:numPr>
          <w:ilvl w:val="12"/>
          <w:numId w:val="0"/>
        </w:numPr>
        <w:rPr>
          <w:rFonts w:ascii="Arial Narrow" w:hAnsi="Arial Narrow"/>
          <w:sz w:val="40"/>
          <w:szCs w:val="40"/>
        </w:rPr>
      </w:pPr>
      <w:bookmarkStart w:id="1025" w:name="_Toc440784826"/>
      <w:bookmarkStart w:id="1026" w:name="_Toc440875016"/>
      <w:bookmarkStart w:id="1027" w:name="_Toc441636972"/>
      <w:bookmarkStart w:id="1028" w:name="_Toc442108883"/>
      <w:bookmarkStart w:id="1029" w:name="_Toc501521977"/>
      <w:bookmarkStart w:id="1030" w:name="_Toc505952940"/>
      <w:bookmarkStart w:id="1031" w:name="_Toc13363997"/>
      <w:bookmarkStart w:id="1032" w:name="_Toc20318639"/>
      <w:bookmarkStart w:id="1033" w:name="_Toc151863740"/>
      <w:bookmarkStart w:id="1034" w:name="_Toc292707409"/>
      <w:bookmarkStart w:id="1035" w:name="_Toc518330308"/>
      <w:r w:rsidRPr="00752C52">
        <w:rPr>
          <w:rFonts w:ascii="Arial Narrow" w:hAnsi="Arial Narrow"/>
          <w:sz w:val="40"/>
          <w:szCs w:val="40"/>
        </w:rPr>
        <w:t>Administración del riesgo y problemas</w:t>
      </w:r>
      <w:bookmarkEnd w:id="1025"/>
      <w:bookmarkEnd w:id="1026"/>
      <w:bookmarkEnd w:id="1027"/>
      <w:bookmarkEnd w:id="1028"/>
      <w:bookmarkEnd w:id="1029"/>
      <w:bookmarkEnd w:id="1030"/>
      <w:bookmarkEnd w:id="1031"/>
      <w:bookmarkEnd w:id="1032"/>
      <w:bookmarkEnd w:id="1033"/>
      <w:bookmarkEnd w:id="1034"/>
      <w:bookmarkEnd w:id="1035"/>
    </w:p>
    <w:p w14:paraId="005C88D8" w14:textId="77777777" w:rsidR="006E0A41" w:rsidRPr="00752C52" w:rsidRDefault="006E0A41" w:rsidP="00584EB4">
      <w:pPr>
        <w:pStyle w:val="Heading4"/>
      </w:pPr>
      <w:bookmarkStart w:id="1036" w:name="_Toc440784827"/>
      <w:bookmarkStart w:id="1037" w:name="_Toc440875017"/>
      <w:bookmarkStart w:id="1038" w:name="_Toc518330309"/>
      <w:r w:rsidRPr="00752C52">
        <w:t>Administración del riesgo</w:t>
      </w:r>
      <w:bookmarkEnd w:id="1036"/>
      <w:bookmarkEnd w:id="1037"/>
      <w:bookmarkEnd w:id="1038"/>
    </w:p>
    <w:p w14:paraId="78FA669C" w14:textId="77777777" w:rsidR="006E0A41" w:rsidRPr="00752C52" w:rsidRDefault="006E0A41" w:rsidP="006E0A41">
      <w:pPr>
        <w:pStyle w:val="BodyText"/>
        <w:numPr>
          <w:ilvl w:val="12"/>
          <w:numId w:val="0"/>
        </w:numPr>
        <w:ind w:left="2520"/>
        <w:jc w:val="both"/>
        <w:rPr>
          <w:rFonts w:ascii="Arial Narrow" w:hAnsi="Arial Narrow" w:cs="Arial"/>
          <w:color w:val="333333"/>
        </w:rPr>
      </w:pPr>
      <w:r w:rsidRPr="00752C52">
        <w:rPr>
          <w:rFonts w:ascii="Arial Narrow" w:hAnsi="Arial Narrow" w:cs="Arial"/>
          <w:color w:val="333333"/>
        </w:rPr>
        <w:t xml:space="preserve">Dado que los riesgos del proyecto pueden presentarse de muchas maneras y en cualquier momento, los consultores experimentados de </w:t>
      </w:r>
      <w:r w:rsidR="00AB5B27" w:rsidRPr="00752C52">
        <w:rPr>
          <w:rFonts w:ascii="Arial Narrow" w:hAnsi="Arial Narrow" w:cs="Arial"/>
          <w:color w:val="333333"/>
        </w:rPr>
        <w:t>EVOL</w:t>
      </w:r>
      <w:r w:rsidRPr="00752C52">
        <w:rPr>
          <w:rFonts w:ascii="Arial Narrow" w:hAnsi="Arial Narrow" w:cs="Arial"/>
          <w:color w:val="333333"/>
        </w:rPr>
        <w:t xml:space="preserve"> revisan los proyectos periódicamente para detectar precozmente los riesgos.   Los riesgos presupuestarios o financieros se detectarán cuando se mida el avance real y se lo compare con los pronósticos.  Los riesgos que pueden obstaculizar el avance del trabajo se detectan cuando se producen retrasos o cuando el tiempo empleado no coincide con la finalización del trabajo.  Los riesgos externos se detectan cuando la entrega de hardware, software u otro obstáculo de índole técnica impiden el desarrollo del proyecto.  Los riesgos internos se detectan cuando factores tales como la </w:t>
      </w:r>
      <w:r w:rsidR="00CF67C2" w:rsidRPr="00752C52">
        <w:rPr>
          <w:rFonts w:ascii="Arial Narrow" w:hAnsi="Arial Narrow" w:cs="Arial"/>
          <w:color w:val="333333"/>
        </w:rPr>
        <w:t>sobre asignación</w:t>
      </w:r>
      <w:r w:rsidRPr="00752C52">
        <w:rPr>
          <w:rFonts w:ascii="Arial Narrow" w:hAnsi="Arial Narrow" w:cs="Arial"/>
          <w:color w:val="333333"/>
        </w:rPr>
        <w:t xml:space="preserve"> o la pérdida de recursos clave para el proyecto afecten el desarrollo del mismo o la formación interna del equipo del proyecto.  </w:t>
      </w:r>
    </w:p>
    <w:p w14:paraId="393F6BF4" w14:textId="5049C761" w:rsidR="006E0A41" w:rsidRPr="00752C52" w:rsidRDefault="006E0A41" w:rsidP="006E0A41">
      <w:pPr>
        <w:pStyle w:val="BodyText"/>
        <w:numPr>
          <w:ilvl w:val="12"/>
          <w:numId w:val="0"/>
        </w:numPr>
        <w:ind w:left="2520"/>
        <w:jc w:val="both"/>
        <w:rPr>
          <w:rFonts w:ascii="Arial Narrow" w:hAnsi="Arial Narrow" w:cs="Arial"/>
          <w:color w:val="333333"/>
        </w:rPr>
      </w:pPr>
      <w:r w:rsidRPr="00752C52">
        <w:rPr>
          <w:rFonts w:ascii="Arial Narrow" w:hAnsi="Arial Narrow" w:cs="Arial"/>
          <w:color w:val="333333"/>
        </w:rPr>
        <w:t xml:space="preserve">Los riesgos clave que no </w:t>
      </w:r>
      <w:r w:rsidR="005563DC" w:rsidRPr="00752C52">
        <w:rPr>
          <w:rFonts w:ascii="Arial Narrow" w:hAnsi="Arial Narrow" w:cs="Arial"/>
          <w:color w:val="333333"/>
        </w:rPr>
        <w:t>puedan</w:t>
      </w:r>
      <w:r w:rsidRPr="00752C52">
        <w:rPr>
          <w:rFonts w:ascii="Arial Narrow" w:hAnsi="Arial Narrow" w:cs="Arial"/>
          <w:color w:val="333333"/>
        </w:rPr>
        <w:t xml:space="preserve"> solucionar el personal ni los gerentes inmediatos del proyecto serán an</w:t>
      </w:r>
      <w:r w:rsidR="00542A4B">
        <w:rPr>
          <w:rFonts w:ascii="Arial Narrow" w:hAnsi="Arial Narrow" w:cs="Arial"/>
          <w:color w:val="333333"/>
        </w:rPr>
        <w:t>alizados por el Comité de Proyecto</w:t>
      </w:r>
      <w:r w:rsidRPr="00752C52">
        <w:rPr>
          <w:rFonts w:ascii="Arial Narrow" w:hAnsi="Arial Narrow" w:cs="Arial"/>
          <w:color w:val="333333"/>
        </w:rPr>
        <w:t xml:space="preserve">.  Dicho Comité se ocupa principalmente de los temas clave que afectan la trayectoria crítica, impactan el presupuesto general y afectan significativamente la actividad principal de </w:t>
      </w:r>
      <w:r w:rsidRPr="00752C52">
        <w:rPr>
          <w:rStyle w:val="HighlightedVariable"/>
          <w:rFonts w:ascii="Arial Narrow" w:hAnsi="Arial Narrow" w:cs="Arial"/>
          <w:color w:val="333333"/>
        </w:rPr>
        <w:t>Proyecto.</w:t>
      </w:r>
    </w:p>
    <w:p w14:paraId="511D4C7A" w14:textId="0CF28B1B" w:rsidR="006E0A41" w:rsidRPr="00752C52" w:rsidRDefault="006E0A41" w:rsidP="006E0A41">
      <w:pPr>
        <w:pStyle w:val="BodyText"/>
        <w:numPr>
          <w:ilvl w:val="12"/>
          <w:numId w:val="0"/>
        </w:numPr>
        <w:ind w:left="2520"/>
        <w:jc w:val="both"/>
        <w:rPr>
          <w:rFonts w:ascii="Arial Narrow" w:hAnsi="Arial Narrow" w:cs="Arial"/>
          <w:color w:val="333333"/>
        </w:rPr>
      </w:pPr>
      <w:r w:rsidRPr="00752C52">
        <w:rPr>
          <w:rFonts w:ascii="Arial Narrow" w:hAnsi="Arial Narrow" w:cs="Arial"/>
          <w:color w:val="333333"/>
        </w:rPr>
        <w:t xml:space="preserve">El enfoque que aplica </w:t>
      </w:r>
      <w:r w:rsidR="00AB5B27" w:rsidRPr="00752C52">
        <w:rPr>
          <w:rFonts w:ascii="Arial Narrow" w:hAnsi="Arial Narrow" w:cs="Arial"/>
          <w:color w:val="333333"/>
        </w:rPr>
        <w:t>EVOL</w:t>
      </w:r>
      <w:r w:rsidRPr="00752C52">
        <w:rPr>
          <w:rFonts w:ascii="Arial Narrow" w:hAnsi="Arial Narrow" w:cs="Arial"/>
          <w:color w:val="333333"/>
        </w:rPr>
        <w:t xml:space="preserve"> para el manejo de riesgos es la detección temprana y la búsqueda rápida de soluciones en colaboración.  Los Gerentes de Proyecto deben trabajar juntos para detectar los signos tempranos de riesgo, evaluar el impacto, informar a las partes interesadas e implementar medidas para mitigar el riesgo, quienquiera sea el responsable de él.   Como parte de su actividad normal, los gerentes de proyecto de </w:t>
      </w:r>
      <w:r w:rsidR="00AB5B27" w:rsidRPr="00752C52">
        <w:rPr>
          <w:rFonts w:ascii="Arial Narrow" w:hAnsi="Arial Narrow" w:cs="Arial"/>
          <w:color w:val="333333"/>
        </w:rPr>
        <w:t>EVOL</w:t>
      </w:r>
      <w:r w:rsidRPr="00752C52">
        <w:rPr>
          <w:rFonts w:ascii="Arial Narrow" w:hAnsi="Arial Narrow" w:cs="Arial"/>
          <w:color w:val="333333"/>
        </w:rPr>
        <w:t xml:space="preserve"> realizarán una evaluación de riesgos de rutina y compartirán esa información con </w:t>
      </w:r>
      <w:r w:rsidR="00EB662F" w:rsidRPr="00752C52">
        <w:rPr>
          <w:rFonts w:ascii="Arial Narrow" w:hAnsi="Arial Narrow" w:cs="Arial"/>
        </w:rPr>
        <w:t>AFP PRIMA Y AFP INTEGRA</w:t>
      </w:r>
      <w:r w:rsidRPr="00752C52">
        <w:rPr>
          <w:rFonts w:ascii="Arial Narrow" w:hAnsi="Arial Narrow" w:cs="Arial"/>
          <w:color w:val="333333"/>
        </w:rPr>
        <w:t>.</w:t>
      </w:r>
    </w:p>
    <w:p w14:paraId="6C0BC02E" w14:textId="77777777" w:rsidR="006E0A41" w:rsidRPr="00752C52" w:rsidRDefault="006E0A41" w:rsidP="00584EB4">
      <w:pPr>
        <w:pStyle w:val="Heading4"/>
      </w:pPr>
      <w:bookmarkStart w:id="1039" w:name="_Toc440784828"/>
      <w:bookmarkStart w:id="1040" w:name="_Toc440875018"/>
      <w:bookmarkStart w:id="1041" w:name="_Toc518330310"/>
      <w:r w:rsidRPr="00752C52">
        <w:t>Administración de proble</w:t>
      </w:r>
      <w:bookmarkEnd w:id="1039"/>
      <w:bookmarkEnd w:id="1040"/>
      <w:r w:rsidRPr="00752C52">
        <w:t>mas</w:t>
      </w:r>
      <w:bookmarkEnd w:id="1041"/>
    </w:p>
    <w:p w14:paraId="19D89914" w14:textId="77777777" w:rsidR="006E0A41" w:rsidRPr="00752C52" w:rsidRDefault="006E0A41" w:rsidP="006E0A41">
      <w:pPr>
        <w:pStyle w:val="BodyText"/>
        <w:numPr>
          <w:ilvl w:val="12"/>
          <w:numId w:val="0"/>
        </w:numPr>
        <w:ind w:left="2520"/>
        <w:jc w:val="both"/>
        <w:rPr>
          <w:rFonts w:ascii="Arial Narrow" w:hAnsi="Arial Narrow" w:cs="Arial"/>
        </w:rPr>
      </w:pPr>
      <w:r w:rsidRPr="00752C52">
        <w:rPr>
          <w:rFonts w:ascii="Arial Narrow" w:hAnsi="Arial Narrow" w:cs="Arial"/>
        </w:rPr>
        <w:t xml:space="preserve">Durante la realización de un proyecto, pueden surgir una variedad de problemas que pueden obstaculizar la realización exitosa y oportuna del proyecto.  Si bien los miembros del equipo de proyecto resolverán rápidamente muchos de esos problemas, algunos pueden ser tan importantes que hagan que sea necesario documentarlos y hacerles un seguimiento hasta su resolución.  </w:t>
      </w:r>
    </w:p>
    <w:p w14:paraId="25754B31" w14:textId="77777777" w:rsidR="006E0A41" w:rsidRPr="00752C52" w:rsidRDefault="006E0A41" w:rsidP="006E0A41">
      <w:pPr>
        <w:pStyle w:val="BodyText"/>
        <w:numPr>
          <w:ilvl w:val="12"/>
          <w:numId w:val="0"/>
        </w:numPr>
        <w:ind w:left="2520"/>
        <w:jc w:val="both"/>
        <w:rPr>
          <w:rFonts w:ascii="Arial Narrow" w:hAnsi="Arial Narrow" w:cs="Arial"/>
        </w:rPr>
      </w:pPr>
    </w:p>
    <w:p w14:paraId="71D24DF0" w14:textId="77777777" w:rsidR="00097C77" w:rsidRDefault="00097C77" w:rsidP="007372D8">
      <w:pPr>
        <w:pStyle w:val="BodyText"/>
        <w:numPr>
          <w:ilvl w:val="12"/>
          <w:numId w:val="0"/>
        </w:numPr>
        <w:ind w:left="2520"/>
        <w:jc w:val="both"/>
        <w:rPr>
          <w:rFonts w:ascii="Arial Narrow" w:hAnsi="Arial Narrow" w:cs="Arial"/>
        </w:rPr>
      </w:pPr>
      <w:bookmarkStart w:id="1042" w:name="OLE_LINK11"/>
      <w:bookmarkStart w:id="1043" w:name="OLE_LINK12"/>
    </w:p>
    <w:p w14:paraId="07807B02" w14:textId="77777777" w:rsidR="00B2382C" w:rsidRPr="00CD61F3" w:rsidRDefault="00B2382C" w:rsidP="00B2382C">
      <w:pPr>
        <w:pStyle w:val="BodyText"/>
        <w:numPr>
          <w:ilvl w:val="12"/>
          <w:numId w:val="0"/>
        </w:numPr>
        <w:ind w:left="2520"/>
        <w:jc w:val="both"/>
        <w:rPr>
          <w:rFonts w:ascii="Arial Narrow" w:hAnsi="Arial Narrow" w:cs="Arial"/>
        </w:rPr>
      </w:pPr>
    </w:p>
    <w:p w14:paraId="66FBBABE" w14:textId="77777777" w:rsidR="00B2382C" w:rsidRPr="00CD61F3" w:rsidRDefault="00B2382C" w:rsidP="00B2382C">
      <w:pPr>
        <w:pStyle w:val="HeadingBar"/>
        <w:numPr>
          <w:ilvl w:val="12"/>
          <w:numId w:val="0"/>
        </w:numPr>
        <w:jc w:val="both"/>
        <w:rPr>
          <w:rFonts w:ascii="Arial Narrow" w:hAnsi="Arial Narrow" w:cs="Arial"/>
          <w:color w:val="auto"/>
        </w:rPr>
      </w:pPr>
    </w:p>
    <w:p w14:paraId="6237E725" w14:textId="1698EBED" w:rsidR="00B2382C" w:rsidRPr="007372D8" w:rsidRDefault="00B2382C" w:rsidP="00B2382C">
      <w:pPr>
        <w:pStyle w:val="Heading3"/>
        <w:numPr>
          <w:ilvl w:val="12"/>
          <w:numId w:val="0"/>
        </w:numPr>
        <w:rPr>
          <w:rFonts w:ascii="Arial Narrow" w:hAnsi="Arial Narrow"/>
          <w:sz w:val="40"/>
          <w:szCs w:val="40"/>
        </w:rPr>
      </w:pPr>
      <w:bookmarkStart w:id="1044" w:name="_Toc518330311"/>
      <w:r>
        <w:rPr>
          <w:rFonts w:ascii="Arial Narrow" w:hAnsi="Arial Narrow"/>
          <w:sz w:val="40"/>
          <w:szCs w:val="40"/>
        </w:rPr>
        <w:t>Capacitación</w:t>
      </w:r>
      <w:bookmarkEnd w:id="1044"/>
      <w:r>
        <w:rPr>
          <w:rFonts w:ascii="Arial Narrow" w:hAnsi="Arial Narrow"/>
          <w:sz w:val="40"/>
          <w:szCs w:val="40"/>
        </w:rPr>
        <w:t xml:space="preserve"> </w:t>
      </w:r>
    </w:p>
    <w:p w14:paraId="2C04E8E6" w14:textId="77777777" w:rsidR="00097C77" w:rsidRDefault="00097C77" w:rsidP="007372D8">
      <w:pPr>
        <w:pStyle w:val="BodyText"/>
        <w:numPr>
          <w:ilvl w:val="12"/>
          <w:numId w:val="0"/>
        </w:numPr>
        <w:ind w:left="2520"/>
        <w:jc w:val="both"/>
        <w:rPr>
          <w:rFonts w:ascii="Arial Narrow" w:hAnsi="Arial Narrow" w:cs="Arial"/>
        </w:rPr>
      </w:pPr>
    </w:p>
    <w:p w14:paraId="53678B02" w14:textId="77777777" w:rsidR="00097C77" w:rsidRDefault="00097C77" w:rsidP="00B2382C">
      <w:pPr>
        <w:pStyle w:val="BodyText"/>
        <w:numPr>
          <w:ilvl w:val="12"/>
          <w:numId w:val="0"/>
        </w:numPr>
        <w:jc w:val="both"/>
        <w:rPr>
          <w:rFonts w:ascii="Arial Narrow" w:hAnsi="Arial Narrow" w:cs="Arial"/>
        </w:rPr>
      </w:pPr>
    </w:p>
    <w:p w14:paraId="24F14C94" w14:textId="77777777" w:rsidR="00B2382C" w:rsidRPr="00992741" w:rsidRDefault="00B2382C" w:rsidP="00B2382C">
      <w:pPr>
        <w:ind w:left="1134"/>
        <w:rPr>
          <w:rFonts w:ascii="Arial Narrow" w:hAnsi="Arial Narrow"/>
        </w:rPr>
      </w:pPr>
      <w:r w:rsidRPr="00992741">
        <w:rPr>
          <w:rFonts w:ascii="Arial Narrow" w:hAnsi="Arial Narrow"/>
          <w:b/>
          <w:bCs/>
          <w:sz w:val="28"/>
          <w:lang w:val="es-AR"/>
        </w:rPr>
        <w:t>Capacitación</w:t>
      </w:r>
      <w:r w:rsidRPr="00992741">
        <w:rPr>
          <w:rFonts w:ascii="Arial Narrow" w:hAnsi="Arial Narrow"/>
        </w:rPr>
        <w:tab/>
      </w:r>
    </w:p>
    <w:p w14:paraId="58139EBC" w14:textId="625E19B6" w:rsidR="00B2382C" w:rsidRPr="006A2793" w:rsidRDefault="00B2382C" w:rsidP="00B2382C">
      <w:pPr>
        <w:pStyle w:val="hangingindent"/>
        <w:ind w:left="2552" w:firstLine="0"/>
        <w:jc w:val="both"/>
        <w:rPr>
          <w:rFonts w:ascii="Arial Narrow" w:hAnsi="Arial Narrow"/>
          <w:lang w:val="es-ES"/>
        </w:rPr>
      </w:pPr>
      <w:r w:rsidRPr="006A2793">
        <w:rPr>
          <w:rFonts w:ascii="Arial Narrow" w:hAnsi="Arial Narrow"/>
          <w:lang w:val="es-ES"/>
        </w:rPr>
        <w:t>Nuestra experiencia indica que el entrenamiento</w:t>
      </w:r>
      <w:r w:rsidR="004A65C4" w:rsidRPr="006A2793">
        <w:rPr>
          <w:rFonts w:ascii="Arial Narrow" w:hAnsi="Arial Narrow"/>
          <w:lang w:val="es-ES"/>
        </w:rPr>
        <w:t xml:space="preserve"> al equipo técnico que va a utilizar </w:t>
      </w:r>
      <w:r w:rsidR="001E0D30" w:rsidRPr="006A2793">
        <w:rPr>
          <w:rFonts w:ascii="Arial Narrow" w:hAnsi="Arial Narrow"/>
          <w:lang w:val="es-ES"/>
        </w:rPr>
        <w:t xml:space="preserve">el </w:t>
      </w:r>
      <w:r w:rsidR="004A65C4" w:rsidRPr="006A2793">
        <w:rPr>
          <w:rFonts w:ascii="Arial Narrow" w:hAnsi="Arial Narrow"/>
          <w:lang w:val="es-ES"/>
        </w:rPr>
        <w:t xml:space="preserve">marco de referencia </w:t>
      </w:r>
      <w:r w:rsidR="001E0D30" w:rsidRPr="006A2793">
        <w:rPr>
          <w:rFonts w:ascii="Arial Narrow" w:hAnsi="Arial Narrow"/>
          <w:lang w:val="es-ES"/>
        </w:rPr>
        <w:t xml:space="preserve">y el </w:t>
      </w:r>
      <w:r w:rsidR="004A65C4" w:rsidRPr="006A2793">
        <w:rPr>
          <w:rFonts w:ascii="Arial Narrow" w:hAnsi="Arial Narrow"/>
          <w:lang w:val="es-ES"/>
        </w:rPr>
        <w:t>Framework</w:t>
      </w:r>
      <w:r w:rsidRPr="006A2793">
        <w:rPr>
          <w:rFonts w:ascii="Arial Narrow" w:hAnsi="Arial Narrow"/>
          <w:lang w:val="es-ES"/>
        </w:rPr>
        <w:t xml:space="preserve"> es más efectivo cuando </w:t>
      </w:r>
      <w:r w:rsidR="004A65C4" w:rsidRPr="006A2793">
        <w:rPr>
          <w:rFonts w:ascii="Arial Narrow" w:hAnsi="Arial Narrow"/>
          <w:lang w:val="es-ES"/>
        </w:rPr>
        <w:t xml:space="preserve">es </w:t>
      </w:r>
      <w:r w:rsidRPr="006A2793">
        <w:rPr>
          <w:rFonts w:ascii="Arial Narrow" w:hAnsi="Arial Narrow"/>
          <w:lang w:val="es-ES"/>
        </w:rPr>
        <w:t xml:space="preserve">brindado por los </w:t>
      </w:r>
      <w:r w:rsidR="001E0D30" w:rsidRPr="006A2793">
        <w:rPr>
          <w:rFonts w:ascii="Arial Narrow" w:hAnsi="Arial Narrow"/>
          <w:lang w:val="es-ES"/>
        </w:rPr>
        <w:t xml:space="preserve">arquitectos responsables de las </w:t>
      </w:r>
      <w:r w:rsidR="00BC663D">
        <w:rPr>
          <w:rFonts w:ascii="Arial Narrow" w:hAnsi="Arial Narrow"/>
          <w:lang w:val="es-ES"/>
        </w:rPr>
        <w:t>distintas capas de arquitectura</w:t>
      </w:r>
      <w:r w:rsidRPr="006A2793">
        <w:rPr>
          <w:rFonts w:ascii="Arial Narrow" w:hAnsi="Arial Narrow"/>
          <w:lang w:val="es-ES"/>
        </w:rPr>
        <w:t>. Por estas razones, EVOL sugiere un esquema de entrenamiento tipo “train the trainers” a través de Talleres o Workshops. De esta manera EVOL entrena a los capacitadores,</w:t>
      </w:r>
      <w:r w:rsidR="000038C7" w:rsidRPr="006A2793">
        <w:rPr>
          <w:rFonts w:ascii="Arial Narrow" w:hAnsi="Arial Narrow"/>
          <w:lang w:val="es-ES"/>
        </w:rPr>
        <w:t xml:space="preserve"> los que a su vez cap</w:t>
      </w:r>
      <w:r w:rsidR="004A65C4" w:rsidRPr="006A2793">
        <w:rPr>
          <w:rFonts w:ascii="Arial Narrow" w:hAnsi="Arial Narrow"/>
          <w:lang w:val="es-ES"/>
        </w:rPr>
        <w:t>acitará al equipo técnico</w:t>
      </w:r>
    </w:p>
    <w:p w14:paraId="03BD6B64" w14:textId="501D31D4" w:rsidR="00B2382C" w:rsidRPr="006A2793" w:rsidRDefault="004915D7" w:rsidP="00B2382C">
      <w:pPr>
        <w:pStyle w:val="hangingindent"/>
        <w:ind w:left="2552" w:firstLine="0"/>
        <w:jc w:val="both"/>
        <w:rPr>
          <w:rFonts w:ascii="Arial Narrow" w:hAnsi="Arial Narrow"/>
          <w:lang w:val="es-ES"/>
        </w:rPr>
      </w:pPr>
      <w:r w:rsidRPr="006A2793">
        <w:rPr>
          <w:rFonts w:ascii="Arial Narrow" w:hAnsi="Arial Narrow"/>
          <w:b/>
          <w:lang w:val="es-ES"/>
        </w:rPr>
        <w:t xml:space="preserve">Workshop para arquitectos, </w:t>
      </w:r>
      <w:r w:rsidR="00B2382C" w:rsidRPr="006A2793">
        <w:rPr>
          <w:rFonts w:ascii="Arial Narrow" w:hAnsi="Arial Narrow"/>
          <w:lang w:val="es-ES"/>
        </w:rPr>
        <w:t>durante este</w:t>
      </w:r>
      <w:r w:rsidR="001E0D30" w:rsidRPr="006A2793">
        <w:rPr>
          <w:rFonts w:ascii="Arial Narrow" w:hAnsi="Arial Narrow"/>
          <w:lang w:val="es-ES"/>
        </w:rPr>
        <w:t xml:space="preserve"> entrenamiento los arquitectos</w:t>
      </w:r>
      <w:r w:rsidR="00107DE2" w:rsidRPr="006A2793">
        <w:rPr>
          <w:rFonts w:ascii="Arial Narrow" w:hAnsi="Arial Narrow"/>
          <w:lang w:val="es-ES"/>
        </w:rPr>
        <w:t xml:space="preserve"> de los </w:t>
      </w:r>
      <w:r w:rsidR="001E0D30" w:rsidRPr="006A2793">
        <w:rPr>
          <w:rFonts w:ascii="Arial Narrow" w:hAnsi="Arial Narrow"/>
          <w:lang w:val="es-ES"/>
        </w:rPr>
        <w:t xml:space="preserve">equipos </w:t>
      </w:r>
      <w:r w:rsidR="00107DE2" w:rsidRPr="006A2793">
        <w:rPr>
          <w:rFonts w:ascii="Arial Narrow" w:hAnsi="Arial Narrow"/>
          <w:lang w:val="es-ES"/>
        </w:rPr>
        <w:t>de las AFP</w:t>
      </w:r>
      <w:r w:rsidR="00B2382C" w:rsidRPr="006A2793">
        <w:rPr>
          <w:rFonts w:ascii="Arial Narrow" w:hAnsi="Arial Narrow"/>
          <w:lang w:val="es-ES"/>
        </w:rPr>
        <w:t xml:space="preserve"> serán capacitados por EVOL</w:t>
      </w:r>
      <w:r w:rsidR="005F311C" w:rsidRPr="006A2793">
        <w:rPr>
          <w:rFonts w:ascii="Arial Narrow" w:hAnsi="Arial Narrow"/>
          <w:lang w:val="es-ES"/>
        </w:rPr>
        <w:t xml:space="preserve"> en</w:t>
      </w:r>
      <w:r w:rsidR="00B2382C" w:rsidRPr="006A2793">
        <w:rPr>
          <w:rFonts w:ascii="Arial Narrow" w:hAnsi="Arial Narrow"/>
          <w:lang w:val="es-ES"/>
        </w:rPr>
        <w:t xml:space="preserve"> </w:t>
      </w:r>
      <w:r w:rsidR="005F311C" w:rsidRPr="006A2793">
        <w:rPr>
          <w:rFonts w:ascii="Arial Narrow" w:hAnsi="Arial Narrow"/>
          <w:lang w:val="es-ES"/>
        </w:rPr>
        <w:t>l</w:t>
      </w:r>
      <w:r w:rsidR="005B3F65" w:rsidRPr="006A2793">
        <w:rPr>
          <w:rFonts w:ascii="Arial Narrow" w:hAnsi="Arial Narrow"/>
          <w:lang w:val="es-ES"/>
        </w:rPr>
        <w:t>os distintos entregables generados para el marco de referencia</w:t>
      </w:r>
      <w:r w:rsidR="004A65C4" w:rsidRPr="006A2793">
        <w:rPr>
          <w:rFonts w:ascii="Arial Narrow" w:hAnsi="Arial Narrow"/>
          <w:lang w:val="es-ES"/>
        </w:rPr>
        <w:t xml:space="preserve"> y del Framework</w:t>
      </w:r>
      <w:r w:rsidR="005B3F65" w:rsidRPr="006A2793">
        <w:rPr>
          <w:rFonts w:ascii="Arial Narrow" w:hAnsi="Arial Narrow"/>
          <w:lang w:val="es-ES"/>
        </w:rPr>
        <w:t>.</w:t>
      </w:r>
      <w:r w:rsidR="00B2382C" w:rsidRPr="006A2793">
        <w:rPr>
          <w:rFonts w:ascii="Arial Narrow" w:hAnsi="Arial Narrow"/>
          <w:lang w:val="es-ES"/>
        </w:rPr>
        <w:t xml:space="preserve"> </w:t>
      </w:r>
      <w:r w:rsidR="001E0D30" w:rsidRPr="006A2793">
        <w:rPr>
          <w:rFonts w:ascii="Arial Narrow" w:hAnsi="Arial Narrow"/>
          <w:lang w:val="es-ES"/>
        </w:rPr>
        <w:t>Se</w:t>
      </w:r>
      <w:r w:rsidR="00B2382C" w:rsidRPr="006A2793">
        <w:rPr>
          <w:rFonts w:ascii="Arial Narrow" w:hAnsi="Arial Narrow"/>
          <w:lang w:val="es-ES"/>
        </w:rPr>
        <w:t xml:space="preserve"> entregará m</w:t>
      </w:r>
      <w:r w:rsidR="001E0D30" w:rsidRPr="006A2793">
        <w:rPr>
          <w:rFonts w:ascii="Arial Narrow" w:hAnsi="Arial Narrow"/>
          <w:lang w:val="es-ES"/>
        </w:rPr>
        <w:t xml:space="preserve">aterial de capacitación y se </w:t>
      </w:r>
      <w:r w:rsidR="00B2382C" w:rsidRPr="006A2793">
        <w:rPr>
          <w:rFonts w:ascii="Arial Narrow" w:hAnsi="Arial Narrow"/>
          <w:lang w:val="es-ES"/>
        </w:rPr>
        <w:t>ejecutarán workshops para alrededor de 7 personas y para cada uno d</w:t>
      </w:r>
      <w:r w:rsidR="00500E6C" w:rsidRPr="006A2793">
        <w:rPr>
          <w:rFonts w:ascii="Arial Narrow" w:hAnsi="Arial Narrow"/>
          <w:lang w:val="es-ES"/>
        </w:rPr>
        <w:t xml:space="preserve">e los entregables de </w:t>
      </w:r>
      <w:r w:rsidR="001E0D30" w:rsidRPr="006A2793">
        <w:rPr>
          <w:rFonts w:ascii="Arial Narrow" w:hAnsi="Arial Narrow"/>
          <w:lang w:val="es-ES"/>
        </w:rPr>
        <w:t>las 2 fases</w:t>
      </w:r>
      <w:r w:rsidR="004A65C4" w:rsidRPr="006A2793">
        <w:rPr>
          <w:rFonts w:ascii="Arial Narrow" w:hAnsi="Arial Narrow"/>
          <w:lang w:val="es-ES"/>
        </w:rPr>
        <w:t>.</w:t>
      </w:r>
    </w:p>
    <w:p w14:paraId="14CD8DAF" w14:textId="6F1D7789" w:rsidR="00B2382C" w:rsidRPr="006A2793" w:rsidRDefault="00B2382C" w:rsidP="00B2382C">
      <w:pPr>
        <w:pStyle w:val="hangingindent"/>
        <w:ind w:left="2552" w:firstLine="0"/>
        <w:jc w:val="both"/>
        <w:rPr>
          <w:rFonts w:ascii="Arial Narrow" w:hAnsi="Arial Narrow"/>
          <w:lang w:val="es-ES"/>
        </w:rPr>
      </w:pPr>
      <w:r w:rsidRPr="006A2793">
        <w:rPr>
          <w:rFonts w:ascii="Arial Narrow" w:hAnsi="Arial Narrow"/>
          <w:b/>
          <w:lang w:val="es-ES"/>
        </w:rPr>
        <w:t xml:space="preserve">Entrenamiento </w:t>
      </w:r>
      <w:r w:rsidR="004915D7" w:rsidRPr="006A2793">
        <w:rPr>
          <w:rFonts w:ascii="Arial Narrow" w:hAnsi="Arial Narrow"/>
          <w:b/>
          <w:lang w:val="es-ES"/>
        </w:rPr>
        <w:t>a equipo técnico</w:t>
      </w:r>
      <w:r w:rsidRPr="006A2793">
        <w:rPr>
          <w:rFonts w:ascii="Arial Narrow" w:hAnsi="Arial Narrow"/>
          <w:lang w:val="es-ES"/>
        </w:rPr>
        <w:t xml:space="preserve">, </w:t>
      </w:r>
      <w:r w:rsidR="004915D7" w:rsidRPr="006A2793">
        <w:rPr>
          <w:rFonts w:ascii="Arial Narrow" w:hAnsi="Arial Narrow"/>
          <w:lang w:val="es-ES"/>
        </w:rPr>
        <w:t>e</w:t>
      </w:r>
      <w:r w:rsidRPr="006A2793">
        <w:rPr>
          <w:rFonts w:ascii="Arial Narrow" w:hAnsi="Arial Narrow"/>
          <w:lang w:val="es-ES"/>
        </w:rPr>
        <w:t xml:space="preserve">ste entrenamiento está enfocado </w:t>
      </w:r>
      <w:r w:rsidR="004A65C4" w:rsidRPr="006A2793">
        <w:rPr>
          <w:rFonts w:ascii="Arial Narrow" w:hAnsi="Arial Narrow"/>
          <w:lang w:val="es-ES"/>
        </w:rPr>
        <w:t xml:space="preserve">en los equipos técnicos que van a utilizar el marco de referencia y el </w:t>
      </w:r>
      <w:r w:rsidR="00500E6C" w:rsidRPr="006A2793">
        <w:rPr>
          <w:rFonts w:ascii="Arial Narrow" w:hAnsi="Arial Narrow"/>
          <w:lang w:val="es-ES"/>
        </w:rPr>
        <w:t>Framework de Arquitectura</w:t>
      </w:r>
      <w:r w:rsidR="00EE54FD" w:rsidRPr="006A2793">
        <w:rPr>
          <w:rFonts w:ascii="Arial Narrow" w:hAnsi="Arial Narrow"/>
          <w:lang w:val="es-ES"/>
        </w:rPr>
        <w:t>.</w:t>
      </w:r>
      <w:r w:rsidR="004A65C4" w:rsidRPr="006A2793">
        <w:rPr>
          <w:rFonts w:ascii="Arial Narrow" w:hAnsi="Arial Narrow"/>
          <w:lang w:val="es-ES"/>
        </w:rPr>
        <w:t xml:space="preserve"> El responsable de dictar estos entrenamientos serán los arquitectos de las AFP con el apoyo del equipo de arquitectos de EVOL.</w:t>
      </w:r>
      <w:r w:rsidR="00EE54FD" w:rsidRPr="006A2793">
        <w:rPr>
          <w:rFonts w:ascii="Arial Narrow" w:hAnsi="Arial Narrow"/>
          <w:lang w:val="es-ES"/>
        </w:rPr>
        <w:t xml:space="preserve"> </w:t>
      </w:r>
      <w:r w:rsidRPr="006A2793">
        <w:rPr>
          <w:rFonts w:ascii="Arial Narrow" w:hAnsi="Arial Narrow"/>
          <w:lang w:val="es-ES"/>
        </w:rPr>
        <w:t>El contenido y duración de la c</w:t>
      </w:r>
      <w:r w:rsidR="006A2793">
        <w:rPr>
          <w:rFonts w:ascii="Arial Narrow" w:hAnsi="Arial Narrow"/>
          <w:lang w:val="es-ES"/>
        </w:rPr>
        <w:t xml:space="preserve">apacitación </w:t>
      </w:r>
      <w:r w:rsidRPr="006A2793">
        <w:rPr>
          <w:rFonts w:ascii="Arial Narrow" w:hAnsi="Arial Narrow"/>
          <w:lang w:val="es-ES"/>
        </w:rPr>
        <w:t>será determinado durante la ejecución del proyecto.</w:t>
      </w:r>
    </w:p>
    <w:p w14:paraId="5ABC25C2" w14:textId="77777777" w:rsidR="00B2382C" w:rsidRPr="006A2793" w:rsidRDefault="00B2382C" w:rsidP="00B2382C">
      <w:pPr>
        <w:pStyle w:val="hangingindent"/>
        <w:rPr>
          <w:rFonts w:ascii="Arial Narrow" w:hAnsi="Arial Narrow"/>
          <w:lang w:val="es-ES"/>
        </w:rPr>
      </w:pPr>
    </w:p>
    <w:p w14:paraId="7F015CCA" w14:textId="16C820A4" w:rsidR="00B2382C" w:rsidRPr="004A65C4" w:rsidRDefault="00B2382C" w:rsidP="00B2382C">
      <w:pPr>
        <w:pStyle w:val="hangingindent"/>
        <w:ind w:left="2552" w:firstLine="0"/>
        <w:jc w:val="both"/>
        <w:rPr>
          <w:rFonts w:ascii="Arial Narrow" w:hAnsi="Arial Narrow"/>
          <w:lang w:val="es-ES"/>
        </w:rPr>
      </w:pPr>
      <w:r w:rsidRPr="006A2793">
        <w:rPr>
          <w:rFonts w:ascii="Arial Narrow" w:hAnsi="Arial Narrow"/>
          <w:lang w:val="es-ES"/>
        </w:rPr>
        <w:t xml:space="preserve">Las sesiones de capacitación serán realizadas en instalaciones provistas por </w:t>
      </w:r>
      <w:r w:rsidR="00EE54FD" w:rsidRPr="006A2793">
        <w:rPr>
          <w:rFonts w:ascii="Arial Narrow" w:hAnsi="Arial Narrow"/>
          <w:lang w:val="es-ES"/>
        </w:rPr>
        <w:t>las AFP</w:t>
      </w:r>
      <w:r w:rsidRPr="006A2793">
        <w:rPr>
          <w:rFonts w:ascii="Arial Narrow" w:hAnsi="Arial Narrow"/>
          <w:lang w:val="es-ES"/>
        </w:rPr>
        <w:t xml:space="preserve"> (sala, proyector, PC’s, pizarra/plumones, etc.)</w:t>
      </w:r>
    </w:p>
    <w:p w14:paraId="464CA232" w14:textId="77777777" w:rsidR="00097C77" w:rsidRPr="00B2382C" w:rsidRDefault="00097C77" w:rsidP="007372D8">
      <w:pPr>
        <w:pStyle w:val="BodyText"/>
        <w:numPr>
          <w:ilvl w:val="12"/>
          <w:numId w:val="0"/>
        </w:numPr>
        <w:ind w:left="2520"/>
        <w:jc w:val="both"/>
        <w:rPr>
          <w:rFonts w:ascii="Arial Narrow" w:hAnsi="Arial Narrow" w:cs="Arial"/>
          <w:lang w:val="es-AR"/>
        </w:rPr>
      </w:pPr>
    </w:p>
    <w:p w14:paraId="04F7232C" w14:textId="77777777" w:rsidR="00097C77" w:rsidRDefault="00097C77" w:rsidP="007372D8">
      <w:pPr>
        <w:pStyle w:val="BodyText"/>
        <w:numPr>
          <w:ilvl w:val="12"/>
          <w:numId w:val="0"/>
        </w:numPr>
        <w:ind w:left="2520"/>
        <w:jc w:val="both"/>
        <w:rPr>
          <w:rFonts w:ascii="Arial Narrow" w:hAnsi="Arial Narrow" w:cs="Arial"/>
        </w:rPr>
      </w:pPr>
    </w:p>
    <w:p w14:paraId="180CFBA5" w14:textId="77777777" w:rsidR="00097C77" w:rsidRDefault="00097C77" w:rsidP="007372D8">
      <w:pPr>
        <w:pStyle w:val="BodyText"/>
        <w:numPr>
          <w:ilvl w:val="12"/>
          <w:numId w:val="0"/>
        </w:numPr>
        <w:ind w:left="2520"/>
        <w:jc w:val="both"/>
        <w:rPr>
          <w:rFonts w:ascii="Arial Narrow" w:hAnsi="Arial Narrow" w:cs="Arial"/>
        </w:rPr>
      </w:pPr>
    </w:p>
    <w:p w14:paraId="451EA64F" w14:textId="77777777" w:rsidR="00097C77" w:rsidRDefault="00097C77" w:rsidP="007372D8">
      <w:pPr>
        <w:pStyle w:val="BodyText"/>
        <w:numPr>
          <w:ilvl w:val="12"/>
          <w:numId w:val="0"/>
        </w:numPr>
        <w:ind w:left="2520"/>
        <w:jc w:val="both"/>
        <w:rPr>
          <w:rFonts w:ascii="Arial Narrow" w:hAnsi="Arial Narrow" w:cs="Arial"/>
        </w:rPr>
      </w:pPr>
    </w:p>
    <w:p w14:paraId="1BA989A3" w14:textId="77777777" w:rsidR="00097C77" w:rsidRPr="00CD61F3" w:rsidRDefault="00097C77" w:rsidP="007372D8">
      <w:pPr>
        <w:pStyle w:val="BodyText"/>
        <w:numPr>
          <w:ilvl w:val="12"/>
          <w:numId w:val="0"/>
        </w:numPr>
        <w:ind w:left="2520"/>
        <w:jc w:val="both"/>
        <w:rPr>
          <w:rFonts w:ascii="Arial Narrow" w:hAnsi="Arial Narrow" w:cs="Arial"/>
        </w:rPr>
      </w:pPr>
    </w:p>
    <w:p w14:paraId="47EB6B5C" w14:textId="77777777" w:rsidR="000038C7" w:rsidRDefault="000038C7" w:rsidP="00847D85">
      <w:pPr>
        <w:ind w:left="1276"/>
        <w:jc w:val="both"/>
        <w:rPr>
          <w:rFonts w:ascii="Arial Narrow" w:hAnsi="Arial Narrow"/>
          <w:color w:val="000000"/>
          <w:lang w:val="es-AR"/>
        </w:rPr>
      </w:pPr>
    </w:p>
    <w:p w14:paraId="04969C77" w14:textId="77777777" w:rsidR="000038C7" w:rsidRPr="00EB71FE" w:rsidRDefault="000038C7" w:rsidP="00847D85">
      <w:pPr>
        <w:ind w:left="1276"/>
        <w:jc w:val="both"/>
        <w:rPr>
          <w:rFonts w:ascii="Arial Narrow" w:hAnsi="Arial Narrow"/>
          <w:color w:val="000000"/>
          <w:lang w:val="es-AR"/>
        </w:rPr>
      </w:pPr>
    </w:p>
    <w:p w14:paraId="1E43E4A2" w14:textId="3E4A6F55" w:rsidR="00497D1F" w:rsidRDefault="00197C83" w:rsidP="00497D1F">
      <w:pPr>
        <w:pStyle w:val="Heading1"/>
      </w:pPr>
      <w:bookmarkStart w:id="1045" w:name="_Toc264313891"/>
      <w:bookmarkStart w:id="1046" w:name="_Toc278264770"/>
      <w:bookmarkStart w:id="1047" w:name="_Toc518330312"/>
      <w:bookmarkEnd w:id="1042"/>
      <w:bookmarkEnd w:id="1043"/>
      <w:r>
        <w:lastRenderedPageBreak/>
        <w:t>Inversión</w:t>
      </w:r>
      <w:bookmarkEnd w:id="1047"/>
    </w:p>
    <w:p w14:paraId="2DA6E28F" w14:textId="77777777" w:rsidR="00497D1F" w:rsidRPr="00CD61F3" w:rsidRDefault="00497D1F" w:rsidP="00497D1F">
      <w:pPr>
        <w:pStyle w:val="HeadingBar"/>
        <w:numPr>
          <w:ilvl w:val="12"/>
          <w:numId w:val="0"/>
        </w:numPr>
        <w:rPr>
          <w:rFonts w:ascii="Arial Narrow" w:hAnsi="Arial Narrow"/>
          <w:color w:val="auto"/>
        </w:rPr>
      </w:pPr>
    </w:p>
    <w:p w14:paraId="764E5B44" w14:textId="616D550A" w:rsidR="00497D1F" w:rsidRDefault="00197C83" w:rsidP="00497D1F">
      <w:pPr>
        <w:pStyle w:val="Heading3"/>
        <w:numPr>
          <w:ilvl w:val="12"/>
          <w:numId w:val="0"/>
        </w:numPr>
        <w:rPr>
          <w:rFonts w:ascii="Arial Narrow" w:hAnsi="Arial Narrow"/>
          <w:sz w:val="40"/>
          <w:szCs w:val="40"/>
        </w:rPr>
      </w:pPr>
      <w:bookmarkStart w:id="1048" w:name="_Toc518330313"/>
      <w:r>
        <w:rPr>
          <w:rFonts w:ascii="Arial Narrow" w:hAnsi="Arial Narrow"/>
          <w:sz w:val="40"/>
          <w:szCs w:val="40"/>
        </w:rPr>
        <w:t>Inversión de Servicios</w:t>
      </w:r>
      <w:bookmarkEnd w:id="1048"/>
    </w:p>
    <w:p w14:paraId="7346D091" w14:textId="360D71DF" w:rsidR="00197C83" w:rsidRDefault="00197C83" w:rsidP="00197C83">
      <w:pPr>
        <w:pStyle w:val="BodyText"/>
        <w:ind w:left="965"/>
        <w:rPr>
          <w:rFonts w:ascii="Arial Narrow" w:hAnsi="Arial Narrow" w:cs="Arial"/>
          <w:color w:val="333333"/>
        </w:rPr>
      </w:pPr>
      <w:r w:rsidRPr="00197C83">
        <w:rPr>
          <w:rFonts w:ascii="Arial Narrow" w:hAnsi="Arial Narrow" w:cs="Arial"/>
          <w:color w:val="333333"/>
        </w:rPr>
        <w:t>La estimación de este proyecto ha sido calculada considerando los perfiles especializados requeridos, así como el tiempo estimado de ejecución, basados en nuestra experiencia en proyectos similares.</w:t>
      </w:r>
    </w:p>
    <w:p w14:paraId="69D273CF" w14:textId="17DC95FF" w:rsidR="00895288" w:rsidRPr="0095490E" w:rsidRDefault="00895288" w:rsidP="0095490E">
      <w:pPr>
        <w:pStyle w:val="BodyText"/>
        <w:ind w:left="965"/>
        <w:rPr>
          <w:rFonts w:ascii="Arial Narrow" w:hAnsi="Arial Narrow" w:cs="Arial"/>
          <w:b/>
          <w:color w:val="333333"/>
        </w:rPr>
      </w:pPr>
    </w:p>
    <w:tbl>
      <w:tblPr>
        <w:tblStyle w:val="GridTable1Light"/>
        <w:tblW w:w="0" w:type="auto"/>
        <w:tblInd w:w="-113" w:type="dxa"/>
        <w:tblLook w:val="04A0" w:firstRow="1" w:lastRow="0" w:firstColumn="1" w:lastColumn="0" w:noHBand="0" w:noVBand="1"/>
      </w:tblPr>
      <w:tblGrid>
        <w:gridCol w:w="4923"/>
        <w:gridCol w:w="2196"/>
      </w:tblGrid>
      <w:tr w:rsidR="004465D1" w:rsidRPr="006A2793" w14:paraId="6A2328C7" w14:textId="77777777" w:rsidTr="0031510F">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923" w:type="dxa"/>
          </w:tcPr>
          <w:p w14:paraId="48E3FF0C" w14:textId="19F395F2" w:rsidR="004465D1" w:rsidRPr="006A2793" w:rsidRDefault="00895288" w:rsidP="004465D1">
            <w:pPr>
              <w:tabs>
                <w:tab w:val="left" w:pos="2627"/>
              </w:tabs>
              <w:rPr>
                <w:rFonts w:ascii="Arial Narrow" w:hAnsi="Arial Narrow" w:cs="Times New Roman"/>
                <w:b w:val="0"/>
                <w:sz w:val="28"/>
                <w:szCs w:val="28"/>
              </w:rPr>
            </w:pPr>
            <w:r w:rsidRPr="006A2793">
              <w:rPr>
                <w:rFonts w:ascii="Arial Narrow" w:hAnsi="Arial Narrow" w:cs="Times New Roman"/>
                <w:b w:val="0"/>
                <w:sz w:val="28"/>
                <w:szCs w:val="28"/>
              </w:rPr>
              <w:t>MARCO DE REFERENCIA</w:t>
            </w:r>
          </w:p>
        </w:tc>
        <w:tc>
          <w:tcPr>
            <w:tcW w:w="2062" w:type="dxa"/>
          </w:tcPr>
          <w:p w14:paraId="6DBC4154" w14:textId="139E22E8" w:rsidR="004465D1" w:rsidRPr="006A2793" w:rsidRDefault="006A2793" w:rsidP="004465D1">
            <w:pPr>
              <w:tabs>
                <w:tab w:val="left" w:pos="2627"/>
              </w:tabs>
              <w:cnfStyle w:val="100000000000" w:firstRow="1" w:lastRow="0" w:firstColumn="0" w:lastColumn="0" w:oddVBand="0" w:evenVBand="0" w:oddHBand="0" w:evenHBand="0" w:firstRowFirstColumn="0" w:firstRowLastColumn="0" w:lastRowFirstColumn="0" w:lastRowLastColumn="0"/>
              <w:rPr>
                <w:rFonts w:ascii="Arial Narrow" w:hAnsi="Arial Narrow" w:cs="Times New Roman"/>
                <w:sz w:val="28"/>
                <w:szCs w:val="28"/>
              </w:rPr>
            </w:pPr>
            <w:r w:rsidRPr="006A2793">
              <w:rPr>
                <w:rFonts w:ascii="Arial Narrow" w:hAnsi="Arial Narrow" w:cs="Times New Roman"/>
                <w:sz w:val="28"/>
                <w:szCs w:val="28"/>
              </w:rPr>
              <w:t xml:space="preserve">$ </w:t>
            </w:r>
            <w:ins w:id="1049" w:author="Yair Benzaquen" w:date="2018-06-26T13:19:00Z">
              <w:r w:rsidR="005918FC">
                <w:rPr>
                  <w:rFonts w:ascii="Arial Narrow" w:hAnsi="Arial Narrow" w:cs="Times New Roman"/>
                  <w:sz w:val="28"/>
                  <w:szCs w:val="28"/>
                </w:rPr>
                <w:t>164,000.00</w:t>
              </w:r>
            </w:ins>
            <w:del w:id="1050" w:author="Yair Benzaquen" w:date="2018-06-22T12:42:00Z">
              <w:r w:rsidR="00A564BF" w:rsidDel="007938F9">
                <w:rPr>
                  <w:rFonts w:ascii="Arial Narrow" w:hAnsi="Arial Narrow" w:cs="Times New Roman"/>
                  <w:sz w:val="28"/>
                  <w:szCs w:val="28"/>
                </w:rPr>
                <w:delText>12</w:delText>
              </w:r>
              <w:r w:rsidR="005B5657" w:rsidDel="007938F9">
                <w:rPr>
                  <w:rFonts w:ascii="Arial Narrow" w:hAnsi="Arial Narrow" w:cs="Times New Roman"/>
                  <w:sz w:val="28"/>
                  <w:szCs w:val="28"/>
                </w:rPr>
                <w:delText>9</w:delText>
              </w:r>
              <w:r w:rsidR="00895288" w:rsidRPr="006A2793" w:rsidDel="007938F9">
                <w:rPr>
                  <w:rFonts w:ascii="Arial Narrow" w:hAnsi="Arial Narrow" w:cs="Times New Roman"/>
                  <w:sz w:val="28"/>
                  <w:szCs w:val="28"/>
                </w:rPr>
                <w:delText>,000</w:delText>
              </w:r>
            </w:del>
          </w:p>
        </w:tc>
      </w:tr>
    </w:tbl>
    <w:p w14:paraId="3EC44FBF" w14:textId="77777777" w:rsidR="00D82092" w:rsidRPr="006A2793" w:rsidRDefault="00D82092" w:rsidP="00D82092">
      <w:pPr>
        <w:tabs>
          <w:tab w:val="left" w:pos="2627"/>
        </w:tabs>
        <w:ind w:left="2627"/>
        <w:rPr>
          <w:rFonts w:ascii="Arial Narrow" w:hAnsi="Arial Narrow"/>
          <w:lang w:val="es-AR"/>
        </w:rPr>
      </w:pPr>
    </w:p>
    <w:bookmarkEnd w:id="1045"/>
    <w:bookmarkEnd w:id="1046"/>
    <w:p w14:paraId="381A7A88" w14:textId="0B3252B4" w:rsidR="00232080" w:rsidRDefault="00232080" w:rsidP="004259DC">
      <w:pPr>
        <w:tabs>
          <w:tab w:val="left" w:pos="2627"/>
        </w:tabs>
        <w:rPr>
          <w:rFonts w:ascii="Arial Narrow" w:hAnsi="Arial Narrow"/>
          <w:lang w:val="es-AR"/>
        </w:rPr>
      </w:pPr>
    </w:p>
    <w:p w14:paraId="722DA8F2" w14:textId="77777777" w:rsidR="0095490E" w:rsidRDefault="0095490E" w:rsidP="0095490E">
      <w:pPr>
        <w:pStyle w:val="ListParagraph"/>
        <w:tabs>
          <w:tab w:val="left" w:pos="2627"/>
        </w:tabs>
        <w:ind w:left="1800"/>
        <w:rPr>
          <w:rFonts w:ascii="Arial Narrow" w:hAnsi="Arial Narrow"/>
          <w:lang w:val="es-AR"/>
        </w:rPr>
      </w:pPr>
    </w:p>
    <w:p w14:paraId="49456182" w14:textId="718583A8" w:rsidR="0095490E" w:rsidRDefault="0095490E" w:rsidP="0095490E">
      <w:pPr>
        <w:pStyle w:val="ListParagraph"/>
        <w:numPr>
          <w:ilvl w:val="0"/>
          <w:numId w:val="16"/>
        </w:numPr>
        <w:tabs>
          <w:tab w:val="left" w:pos="2627"/>
        </w:tabs>
        <w:rPr>
          <w:ins w:id="1051" w:author="Yair Benzaquen" w:date="2018-06-25T17:14:00Z"/>
          <w:rFonts w:ascii="Arial Narrow" w:hAnsi="Arial Narrow"/>
          <w:lang w:val="es-AR"/>
        </w:rPr>
      </w:pPr>
      <w:r>
        <w:rPr>
          <w:rFonts w:ascii="Arial Narrow" w:hAnsi="Arial Narrow"/>
          <w:lang w:val="es-AR"/>
        </w:rPr>
        <w:t>Precios no incluyen IGV</w:t>
      </w:r>
    </w:p>
    <w:p w14:paraId="5FB87194" w14:textId="77777777" w:rsidR="00B6785A" w:rsidRDefault="00B6785A">
      <w:pPr>
        <w:tabs>
          <w:tab w:val="left" w:pos="2627"/>
        </w:tabs>
        <w:rPr>
          <w:ins w:id="1052" w:author="Yair Benzaquen" w:date="2018-06-25T17:14:00Z"/>
          <w:rFonts w:ascii="Arial Narrow" w:hAnsi="Arial Narrow"/>
          <w:lang w:val="es-AR"/>
        </w:rPr>
        <w:pPrChange w:id="1053" w:author="Yair Benzaquen" w:date="2018-06-25T17:14:00Z">
          <w:pPr>
            <w:pStyle w:val="ListParagraph"/>
            <w:numPr>
              <w:numId w:val="16"/>
            </w:numPr>
            <w:tabs>
              <w:tab w:val="num" w:pos="1800"/>
              <w:tab w:val="left" w:pos="2627"/>
            </w:tabs>
            <w:ind w:left="1800" w:hanging="360"/>
          </w:pPr>
        </w:pPrChange>
      </w:pPr>
    </w:p>
    <w:p w14:paraId="17718E99" w14:textId="77777777" w:rsidR="00B6785A" w:rsidRDefault="00B6785A">
      <w:pPr>
        <w:tabs>
          <w:tab w:val="left" w:pos="2627"/>
        </w:tabs>
        <w:rPr>
          <w:ins w:id="1054" w:author="Yair Benzaquen" w:date="2018-06-25T17:14:00Z"/>
          <w:rFonts w:ascii="Arial Narrow" w:hAnsi="Arial Narrow"/>
          <w:lang w:val="es-AR"/>
        </w:rPr>
        <w:pPrChange w:id="1055" w:author="Yair Benzaquen" w:date="2018-06-25T17:14:00Z">
          <w:pPr>
            <w:pStyle w:val="ListParagraph"/>
            <w:numPr>
              <w:numId w:val="16"/>
            </w:numPr>
            <w:tabs>
              <w:tab w:val="num" w:pos="1800"/>
              <w:tab w:val="left" w:pos="2627"/>
            </w:tabs>
            <w:ind w:left="1800" w:hanging="360"/>
          </w:pPr>
        </w:pPrChange>
      </w:pPr>
    </w:p>
    <w:p w14:paraId="7A78539A" w14:textId="3CDA7312" w:rsidR="00B6785A" w:rsidRPr="005918FC" w:rsidRDefault="00B6785A">
      <w:pPr>
        <w:tabs>
          <w:tab w:val="left" w:pos="2627"/>
        </w:tabs>
        <w:rPr>
          <w:ins w:id="1056" w:author="Yair Benzaquen" w:date="2018-06-25T17:18:00Z"/>
          <w:rFonts w:ascii="Arial Narrow" w:hAnsi="Arial Narrow"/>
          <w:b/>
          <w:lang w:val="es-AR"/>
          <w:rPrChange w:id="1057" w:author="Yair Benzaquen" w:date="2018-06-26T13:20:00Z">
            <w:rPr>
              <w:ins w:id="1058" w:author="Yair Benzaquen" w:date="2018-06-25T17:18:00Z"/>
              <w:rFonts w:ascii="Arial Narrow" w:hAnsi="Arial Narrow"/>
              <w:lang w:val="es-AR"/>
            </w:rPr>
          </w:rPrChange>
        </w:rPr>
        <w:pPrChange w:id="1059" w:author="Yair Benzaquen" w:date="2018-06-25T17:14:00Z">
          <w:pPr>
            <w:pStyle w:val="ListParagraph"/>
            <w:numPr>
              <w:numId w:val="16"/>
            </w:numPr>
            <w:tabs>
              <w:tab w:val="num" w:pos="1800"/>
              <w:tab w:val="left" w:pos="2627"/>
            </w:tabs>
            <w:ind w:left="1800" w:hanging="360"/>
          </w:pPr>
        </w:pPrChange>
      </w:pPr>
      <w:ins w:id="1060" w:author="Yair Benzaquen" w:date="2018-06-25T17:14:00Z">
        <w:r w:rsidRPr="005918FC">
          <w:rPr>
            <w:rFonts w:ascii="Arial Narrow" w:hAnsi="Arial Narrow"/>
            <w:b/>
            <w:lang w:val="es-AR"/>
            <w:rPrChange w:id="1061" w:author="Yair Benzaquen" w:date="2018-06-26T13:20:00Z">
              <w:rPr>
                <w:rFonts w:ascii="Arial Narrow" w:hAnsi="Arial Narrow"/>
                <w:lang w:val="es-AR"/>
              </w:rPr>
            </w:rPrChange>
          </w:rPr>
          <w:t xml:space="preserve">Forma de Pago: </w:t>
        </w:r>
      </w:ins>
    </w:p>
    <w:p w14:paraId="5EC5CAF6" w14:textId="77777777" w:rsidR="008936B4" w:rsidRDefault="008936B4">
      <w:pPr>
        <w:tabs>
          <w:tab w:val="left" w:pos="2627"/>
        </w:tabs>
        <w:rPr>
          <w:ins w:id="1062" w:author="Yair Benzaquen" w:date="2018-06-25T17:14:00Z"/>
          <w:rFonts w:ascii="Arial Narrow" w:hAnsi="Arial Narrow"/>
          <w:lang w:val="es-AR"/>
        </w:rPr>
        <w:pPrChange w:id="1063" w:author="Yair Benzaquen" w:date="2018-06-25T17:14:00Z">
          <w:pPr>
            <w:pStyle w:val="ListParagraph"/>
            <w:numPr>
              <w:numId w:val="16"/>
            </w:numPr>
            <w:tabs>
              <w:tab w:val="num" w:pos="1800"/>
              <w:tab w:val="left" w:pos="2627"/>
            </w:tabs>
            <w:ind w:left="1800" w:hanging="360"/>
          </w:pPr>
        </w:pPrChange>
      </w:pPr>
    </w:p>
    <w:p w14:paraId="752C3AD8" w14:textId="6915A003" w:rsidR="00B6785A" w:rsidRDefault="001850AC">
      <w:pPr>
        <w:tabs>
          <w:tab w:val="left" w:pos="2627"/>
        </w:tabs>
        <w:rPr>
          <w:ins w:id="1064" w:author="Yair Benzaquen" w:date="2018-06-25T17:15:00Z"/>
          <w:rFonts w:ascii="Arial Narrow" w:hAnsi="Arial Narrow"/>
          <w:lang w:val="es-AR"/>
        </w:rPr>
        <w:pPrChange w:id="1065" w:author="Yair Benzaquen" w:date="2018-06-25T17:14:00Z">
          <w:pPr>
            <w:pStyle w:val="ListParagraph"/>
            <w:numPr>
              <w:numId w:val="16"/>
            </w:numPr>
            <w:tabs>
              <w:tab w:val="num" w:pos="1800"/>
              <w:tab w:val="left" w:pos="2627"/>
            </w:tabs>
            <w:ind w:left="1800" w:hanging="360"/>
          </w:pPr>
        </w:pPrChange>
      </w:pPr>
      <w:ins w:id="1066" w:author="Yair Benzaquen" w:date="2018-06-25T17:16:00Z">
        <w:r>
          <w:rPr>
            <w:rFonts w:ascii="Arial Narrow" w:hAnsi="Arial Narrow"/>
            <w:lang w:val="es-AR"/>
          </w:rPr>
          <w:t>1</w:t>
        </w:r>
      </w:ins>
      <w:ins w:id="1067" w:author="Yair Benzaquen" w:date="2018-06-25T17:18:00Z">
        <w:r w:rsidR="008936B4">
          <w:rPr>
            <w:rFonts w:ascii="Arial Narrow" w:hAnsi="Arial Narrow"/>
            <w:lang w:val="es-AR"/>
          </w:rPr>
          <w:t>8</w:t>
        </w:r>
      </w:ins>
      <w:ins w:id="1068" w:author="Yair Benzaquen" w:date="2018-06-25T17:15:00Z">
        <w:r>
          <w:rPr>
            <w:rFonts w:ascii="Arial Narrow" w:hAnsi="Arial Narrow"/>
            <w:lang w:val="es-AR"/>
          </w:rPr>
          <w:t xml:space="preserve">% Al </w:t>
        </w:r>
      </w:ins>
      <w:ins w:id="1069" w:author="Yair Benzaquen" w:date="2018-06-25T17:14:00Z">
        <w:r>
          <w:rPr>
            <w:rFonts w:ascii="Arial Narrow" w:hAnsi="Arial Narrow"/>
            <w:lang w:val="es-AR"/>
          </w:rPr>
          <w:t>Inicio del Proyecto</w:t>
        </w:r>
      </w:ins>
    </w:p>
    <w:p w14:paraId="5E69298F" w14:textId="3D3CC106" w:rsidR="001850AC" w:rsidRDefault="008936B4">
      <w:pPr>
        <w:tabs>
          <w:tab w:val="left" w:pos="2627"/>
        </w:tabs>
        <w:rPr>
          <w:ins w:id="1070" w:author="Yair Benzaquen" w:date="2018-06-25T17:15:00Z"/>
          <w:rFonts w:ascii="Arial Narrow" w:hAnsi="Arial Narrow"/>
          <w:lang w:val="es-AR"/>
        </w:rPr>
        <w:pPrChange w:id="1071" w:author="Yair Benzaquen" w:date="2018-06-25T17:14:00Z">
          <w:pPr>
            <w:pStyle w:val="ListParagraph"/>
            <w:numPr>
              <w:numId w:val="16"/>
            </w:numPr>
            <w:tabs>
              <w:tab w:val="num" w:pos="1800"/>
              <w:tab w:val="left" w:pos="2627"/>
            </w:tabs>
            <w:ind w:left="1800" w:hanging="360"/>
          </w:pPr>
        </w:pPrChange>
      </w:pPr>
      <w:ins w:id="1072" w:author="Yair Benzaquen" w:date="2018-06-25T17:18:00Z">
        <w:r>
          <w:rPr>
            <w:rFonts w:ascii="Arial Narrow" w:hAnsi="Arial Narrow"/>
            <w:lang w:val="es-AR"/>
          </w:rPr>
          <w:t>16</w:t>
        </w:r>
      </w:ins>
      <w:ins w:id="1073" w:author="Yair Benzaquen" w:date="2018-06-25T17:15:00Z">
        <w:r w:rsidR="001850AC">
          <w:rPr>
            <w:rFonts w:ascii="Arial Narrow" w:hAnsi="Arial Narrow"/>
            <w:lang w:val="es-AR"/>
          </w:rPr>
          <w:t>% Al Finalizar el mes 1</w:t>
        </w:r>
      </w:ins>
    </w:p>
    <w:p w14:paraId="1031E073" w14:textId="4462114D" w:rsidR="001850AC" w:rsidRDefault="008936B4">
      <w:pPr>
        <w:tabs>
          <w:tab w:val="left" w:pos="2627"/>
        </w:tabs>
        <w:rPr>
          <w:ins w:id="1074" w:author="Yair Benzaquen" w:date="2018-06-25T17:15:00Z"/>
          <w:rFonts w:ascii="Arial Narrow" w:hAnsi="Arial Narrow"/>
          <w:lang w:val="es-AR"/>
        </w:rPr>
        <w:pPrChange w:id="1075" w:author="Yair Benzaquen" w:date="2018-06-25T17:14:00Z">
          <w:pPr>
            <w:pStyle w:val="ListParagraph"/>
            <w:numPr>
              <w:numId w:val="16"/>
            </w:numPr>
            <w:tabs>
              <w:tab w:val="num" w:pos="1800"/>
              <w:tab w:val="left" w:pos="2627"/>
            </w:tabs>
            <w:ind w:left="1800" w:hanging="360"/>
          </w:pPr>
        </w:pPrChange>
      </w:pPr>
      <w:ins w:id="1076" w:author="Yair Benzaquen" w:date="2018-06-25T17:18:00Z">
        <w:r>
          <w:rPr>
            <w:rFonts w:ascii="Arial Narrow" w:hAnsi="Arial Narrow"/>
            <w:lang w:val="es-AR"/>
          </w:rPr>
          <w:t>16</w:t>
        </w:r>
      </w:ins>
      <w:ins w:id="1077" w:author="Yair Benzaquen" w:date="2018-06-25T17:15:00Z">
        <w:r w:rsidR="001850AC">
          <w:rPr>
            <w:rFonts w:ascii="Arial Narrow" w:hAnsi="Arial Narrow"/>
            <w:lang w:val="es-AR"/>
          </w:rPr>
          <w:t>% Al Finalizar el mes 2</w:t>
        </w:r>
      </w:ins>
    </w:p>
    <w:p w14:paraId="10D0D897" w14:textId="7B348AAF" w:rsidR="001850AC" w:rsidRDefault="008936B4">
      <w:pPr>
        <w:tabs>
          <w:tab w:val="left" w:pos="2627"/>
        </w:tabs>
        <w:rPr>
          <w:ins w:id="1078" w:author="Yair Benzaquen" w:date="2018-06-25T17:15:00Z"/>
          <w:rFonts w:ascii="Arial Narrow" w:hAnsi="Arial Narrow"/>
          <w:lang w:val="es-AR"/>
        </w:rPr>
        <w:pPrChange w:id="1079" w:author="Yair Benzaquen" w:date="2018-06-25T17:14:00Z">
          <w:pPr>
            <w:pStyle w:val="ListParagraph"/>
            <w:numPr>
              <w:numId w:val="16"/>
            </w:numPr>
            <w:tabs>
              <w:tab w:val="num" w:pos="1800"/>
              <w:tab w:val="left" w:pos="2627"/>
            </w:tabs>
            <w:ind w:left="1800" w:hanging="360"/>
          </w:pPr>
        </w:pPrChange>
      </w:pPr>
      <w:ins w:id="1080" w:author="Yair Benzaquen" w:date="2018-06-25T17:18:00Z">
        <w:r>
          <w:rPr>
            <w:rFonts w:ascii="Arial Narrow" w:hAnsi="Arial Narrow"/>
            <w:lang w:val="es-AR"/>
          </w:rPr>
          <w:t>16</w:t>
        </w:r>
      </w:ins>
      <w:ins w:id="1081" w:author="Yair Benzaquen" w:date="2018-06-25T17:15:00Z">
        <w:r w:rsidR="001850AC">
          <w:rPr>
            <w:rFonts w:ascii="Arial Narrow" w:hAnsi="Arial Narrow"/>
            <w:lang w:val="es-AR"/>
          </w:rPr>
          <w:t>% Al Finalizar el mes 3</w:t>
        </w:r>
      </w:ins>
    </w:p>
    <w:p w14:paraId="3F734270" w14:textId="18C20FD4" w:rsidR="001850AC" w:rsidRDefault="008936B4">
      <w:pPr>
        <w:tabs>
          <w:tab w:val="left" w:pos="2627"/>
        </w:tabs>
        <w:rPr>
          <w:ins w:id="1082" w:author="Yair Benzaquen" w:date="2018-06-25T17:15:00Z"/>
          <w:rFonts w:ascii="Arial Narrow" w:hAnsi="Arial Narrow"/>
          <w:lang w:val="es-AR"/>
        </w:rPr>
        <w:pPrChange w:id="1083" w:author="Yair Benzaquen" w:date="2018-06-25T17:14:00Z">
          <w:pPr>
            <w:pStyle w:val="ListParagraph"/>
            <w:numPr>
              <w:numId w:val="16"/>
            </w:numPr>
            <w:tabs>
              <w:tab w:val="num" w:pos="1800"/>
              <w:tab w:val="left" w:pos="2627"/>
            </w:tabs>
            <w:ind w:left="1800" w:hanging="360"/>
          </w:pPr>
        </w:pPrChange>
      </w:pPr>
      <w:ins w:id="1084" w:author="Yair Benzaquen" w:date="2018-06-25T17:18:00Z">
        <w:r>
          <w:rPr>
            <w:rFonts w:ascii="Arial Narrow" w:hAnsi="Arial Narrow"/>
            <w:lang w:val="es-AR"/>
          </w:rPr>
          <w:t>16</w:t>
        </w:r>
      </w:ins>
      <w:ins w:id="1085" w:author="Yair Benzaquen" w:date="2018-06-25T17:15:00Z">
        <w:r w:rsidR="001850AC">
          <w:rPr>
            <w:rFonts w:ascii="Arial Narrow" w:hAnsi="Arial Narrow"/>
            <w:lang w:val="es-AR"/>
          </w:rPr>
          <w:t>% Al Finalizar el mes 4</w:t>
        </w:r>
      </w:ins>
    </w:p>
    <w:p w14:paraId="211FCEEF" w14:textId="4444B728" w:rsidR="001850AC" w:rsidRDefault="001850AC">
      <w:pPr>
        <w:tabs>
          <w:tab w:val="left" w:pos="2627"/>
        </w:tabs>
        <w:rPr>
          <w:ins w:id="1086" w:author="Yair Benzaquen" w:date="2018-06-25T17:14:00Z"/>
          <w:rFonts w:ascii="Arial Narrow" w:hAnsi="Arial Narrow"/>
          <w:lang w:val="es-AR"/>
        </w:rPr>
        <w:pPrChange w:id="1087" w:author="Yair Benzaquen" w:date="2018-06-25T17:14:00Z">
          <w:pPr>
            <w:pStyle w:val="ListParagraph"/>
            <w:numPr>
              <w:numId w:val="16"/>
            </w:numPr>
            <w:tabs>
              <w:tab w:val="num" w:pos="1800"/>
              <w:tab w:val="left" w:pos="2627"/>
            </w:tabs>
            <w:ind w:left="1800" w:hanging="360"/>
          </w:pPr>
        </w:pPrChange>
      </w:pPr>
      <w:ins w:id="1088" w:author="Yair Benzaquen" w:date="2018-06-25T17:16:00Z">
        <w:r>
          <w:rPr>
            <w:rFonts w:ascii="Arial Narrow" w:hAnsi="Arial Narrow"/>
            <w:lang w:val="es-AR"/>
          </w:rPr>
          <w:t>1</w:t>
        </w:r>
      </w:ins>
      <w:ins w:id="1089" w:author="Yair Benzaquen" w:date="2018-06-25T17:18:00Z">
        <w:r w:rsidR="008936B4">
          <w:rPr>
            <w:rFonts w:ascii="Arial Narrow" w:hAnsi="Arial Narrow"/>
            <w:lang w:val="es-AR"/>
          </w:rPr>
          <w:t>8</w:t>
        </w:r>
      </w:ins>
      <w:ins w:id="1090" w:author="Yair Benzaquen" w:date="2018-06-25T17:16:00Z">
        <w:r>
          <w:rPr>
            <w:rFonts w:ascii="Arial Narrow" w:hAnsi="Arial Narrow"/>
            <w:lang w:val="es-AR"/>
          </w:rPr>
          <w:t>% Con la Aceptacion del Proyecto</w:t>
        </w:r>
      </w:ins>
    </w:p>
    <w:p w14:paraId="237D4418" w14:textId="77777777" w:rsidR="00B6785A" w:rsidRPr="00B6785A" w:rsidRDefault="00B6785A">
      <w:pPr>
        <w:tabs>
          <w:tab w:val="left" w:pos="2627"/>
        </w:tabs>
        <w:rPr>
          <w:rFonts w:ascii="Arial Narrow" w:hAnsi="Arial Narrow"/>
          <w:lang w:val="es-AR"/>
          <w:rPrChange w:id="1091" w:author="Yair Benzaquen" w:date="2018-06-25T17:14:00Z">
            <w:rPr>
              <w:lang w:val="es-AR"/>
            </w:rPr>
          </w:rPrChange>
        </w:rPr>
        <w:pPrChange w:id="1092" w:author="Yair Benzaquen" w:date="2018-06-25T17:14:00Z">
          <w:pPr>
            <w:pStyle w:val="ListParagraph"/>
            <w:numPr>
              <w:numId w:val="16"/>
            </w:numPr>
            <w:tabs>
              <w:tab w:val="num" w:pos="1800"/>
              <w:tab w:val="left" w:pos="2627"/>
            </w:tabs>
            <w:ind w:left="1800" w:hanging="360"/>
          </w:pPr>
        </w:pPrChange>
      </w:pPr>
    </w:p>
    <w:sectPr w:rsidR="00B6785A" w:rsidRPr="00B6785A" w:rsidSect="00AB5605">
      <w:type w:val="continuous"/>
      <w:pgSz w:w="12240" w:h="15840" w:code="1"/>
      <w:pgMar w:top="1134" w:right="720" w:bottom="1134" w:left="720" w:header="431" w:footer="1809" w:gutter="357"/>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20F2B" w14:textId="77777777" w:rsidR="00F00D62" w:rsidRDefault="00F00D62">
      <w:r>
        <w:separator/>
      </w:r>
    </w:p>
  </w:endnote>
  <w:endnote w:type="continuationSeparator" w:id="0">
    <w:p w14:paraId="7FBE6A6E" w14:textId="77777777" w:rsidR="00F00D62" w:rsidRDefault="00F00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ellCent NamNum BT">
    <w:altName w:val="Arial"/>
    <w:charset w:val="00"/>
    <w:family w:val="swiss"/>
    <w:pitch w:val="variable"/>
  </w:font>
  <w:font w:name="BellCent Add BT">
    <w:altName w:val="Arial Narrow"/>
    <w:charset w:val="00"/>
    <w:family w:val="swiss"/>
    <w:pitch w:val="variable"/>
    <w:sig w:usb0="00000083" w:usb1="00000000" w:usb2="00000000" w:usb3="00000000" w:csb0="00000009"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Arial,Bold">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 w:name="Bell Centennial Address BT">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Goudy Old Style">
    <w:panose1 w:val="02020502050305020303"/>
    <w:charset w:val="00"/>
    <w:family w:val="roman"/>
    <w:pitch w:val="variable"/>
    <w:sig w:usb0="00000003" w:usb1="00000000" w:usb2="00000000" w:usb3="00000000" w:csb0="00000001" w:csb1="00000000"/>
  </w:font>
  <w:font w:name="ヒラギノ角ゴ ProN W3">
    <w:charset w:val="80"/>
    <w:family w:val="swiss"/>
    <w:pitch w:val="variable"/>
    <w:sig w:usb0="E00002FF"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13DFA" w14:textId="77777777" w:rsidR="00BD148C" w:rsidRPr="007D090F" w:rsidRDefault="00BD148C" w:rsidP="007D090F">
    <w:pPr>
      <w:pStyle w:val="Footer"/>
      <w:jc w:val="right"/>
    </w:pPr>
    <w:r>
      <w:rPr>
        <w:noProof/>
        <w:lang w:val="en-US" w:eastAsia="en-US"/>
      </w:rPr>
      <w:drawing>
        <wp:anchor distT="0" distB="0" distL="114300" distR="114300" simplePos="0" relativeHeight="251659776" behindDoc="0" locked="0" layoutInCell="1" allowOverlap="1" wp14:anchorId="036CB261" wp14:editId="7C03E164">
          <wp:simplePos x="0" y="0"/>
          <wp:positionH relativeFrom="column">
            <wp:posOffset>5730663</wp:posOffset>
          </wp:positionH>
          <wp:positionV relativeFrom="paragraph">
            <wp:posOffset>-95250</wp:posOffset>
          </wp:positionV>
          <wp:extent cx="739775" cy="833120"/>
          <wp:effectExtent l="0" t="0" r="0" b="0"/>
          <wp:wrapNone/>
          <wp:docPr id="6" name="Picture 1" descr="Description: Logo ev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ev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9775" cy="833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57728" behindDoc="0" locked="0" layoutInCell="1" allowOverlap="1" wp14:anchorId="3BEAB556" wp14:editId="363B6F65">
          <wp:simplePos x="0" y="0"/>
          <wp:positionH relativeFrom="column">
            <wp:posOffset>7994015</wp:posOffset>
          </wp:positionH>
          <wp:positionV relativeFrom="paragraph">
            <wp:posOffset>-2162810</wp:posOffset>
          </wp:positionV>
          <wp:extent cx="1134110" cy="1280160"/>
          <wp:effectExtent l="0" t="0" r="0" b="0"/>
          <wp:wrapNone/>
          <wp:docPr id="5" name="Picture 1" descr="Description: Logo ev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ev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4110" cy="12801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F49D5" w14:textId="570FF4F2" w:rsidR="00BD148C" w:rsidRDefault="00BD148C">
    <w:pPr>
      <w:pStyle w:val="Footer"/>
      <w:tabs>
        <w:tab w:val="clear" w:pos="7920"/>
        <w:tab w:val="right" w:pos="10440"/>
      </w:tabs>
    </w:pPr>
    <w:r>
      <w:rPr>
        <w:noProof/>
        <w:lang w:val="en-US" w:eastAsia="en-US"/>
      </w:rPr>
      <w:drawing>
        <wp:anchor distT="0" distB="0" distL="114300" distR="114300" simplePos="0" relativeHeight="251658752" behindDoc="0" locked="0" layoutInCell="1" allowOverlap="1" wp14:anchorId="212D56A7" wp14:editId="6361F9CA">
          <wp:simplePos x="0" y="0"/>
          <wp:positionH relativeFrom="column">
            <wp:posOffset>5407449</wp:posOffset>
          </wp:positionH>
          <wp:positionV relativeFrom="paragraph">
            <wp:posOffset>139065</wp:posOffset>
          </wp:positionV>
          <wp:extent cx="960540" cy="1081617"/>
          <wp:effectExtent l="0" t="0" r="0" b="4445"/>
          <wp:wrapNone/>
          <wp:docPr id="4" name="Picture 1" descr="Description: Logo ev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ev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0540" cy="1081617"/>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139B0E" w14:textId="77777777" w:rsidR="00F00D62" w:rsidRDefault="00F00D62">
      <w:r>
        <w:separator/>
      </w:r>
    </w:p>
  </w:footnote>
  <w:footnote w:type="continuationSeparator" w:id="0">
    <w:p w14:paraId="4D0B448F" w14:textId="77777777" w:rsidR="00F00D62" w:rsidRDefault="00F00D6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0C031" w14:textId="77777777" w:rsidR="00BD148C" w:rsidRDefault="00BD148C" w:rsidP="0027431C">
    <w:pPr>
      <w:pStyle w:val="Header"/>
    </w:pPr>
    <w:r>
      <w:rPr>
        <w:noProof/>
        <w:lang w:val="en-US" w:eastAsia="en-US"/>
      </w:rPr>
      <mc:AlternateContent>
        <mc:Choice Requires="wps">
          <w:drawing>
            <wp:anchor distT="0" distB="0" distL="114300" distR="114300" simplePos="0" relativeHeight="251656704" behindDoc="0" locked="0" layoutInCell="1" allowOverlap="1" wp14:anchorId="5A876D4E" wp14:editId="18792E91">
              <wp:simplePos x="0" y="0"/>
              <wp:positionH relativeFrom="margin">
                <wp:posOffset>476673</wp:posOffset>
              </wp:positionH>
              <wp:positionV relativeFrom="page">
                <wp:posOffset>342688</wp:posOffset>
              </wp:positionV>
              <wp:extent cx="5612130" cy="253365"/>
              <wp:effectExtent l="1905"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1E0C8" w14:textId="3830D2EF" w:rsidR="00BD148C" w:rsidRPr="00625B57" w:rsidRDefault="00BD148C" w:rsidP="00AB5B27">
                          <w:pPr>
                            <w:rPr>
                              <w:rFonts w:cs="Arial"/>
                              <w:sz w:val="14"/>
                              <w:szCs w:val="14"/>
                            </w:rPr>
                          </w:pPr>
                          <w:r w:rsidRPr="00625B57">
                            <w:rPr>
                              <w:rFonts w:cs="Arial"/>
                              <w:sz w:val="14"/>
                              <w:szCs w:val="14"/>
                            </w:rPr>
                            <w:t xml:space="preserve">Propuesta de </w:t>
                          </w:r>
                          <w:r>
                            <w:rPr>
                              <w:rFonts w:cs="Arial"/>
                              <w:sz w:val="14"/>
                              <w:szCs w:val="14"/>
                            </w:rPr>
                            <w:t>Elaboración de Documento de Arquitectura de Referencia para AFP Prima y AFP Integra</w:t>
                          </w:r>
                        </w:p>
                      </w:txbxContent>
                    </wps:txbx>
                    <wps:bodyPr rot="0" vert="horz" wrap="square" lIns="91440" tIns="0" rIns="9144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76D4E" id="_x0000_t202" coordsize="21600,21600" o:spt="202" path="m0,0l0,21600,21600,21600,21600,0xe">
              <v:stroke joinstyle="miter"/>
              <v:path gradientshapeok="t" o:connecttype="rect"/>
            </v:shapetype>
            <v:shape id="Text Box 2" o:spid="_x0000_s1026" type="#_x0000_t202" style="position:absolute;margin-left:37.55pt;margin-top:27pt;width:441.9pt;height:19.9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" filled="f" stroked="f">
              <v:textbox inset=",0,,0">
                <w:txbxContent>
                  <w:p w14:paraId="5C01E0C8" w14:textId="3830D2EF" w:rsidR="00BD148C" w:rsidRPr="00625B57" w:rsidRDefault="00BD148C" w:rsidP="00AB5B27">
                    <w:pPr>
                      <w:rPr>
                        <w:rFonts w:cs="Arial"/>
                        <w:sz w:val="14"/>
                        <w:szCs w:val="14"/>
                      </w:rPr>
                    </w:pPr>
                    <w:r w:rsidRPr="00625B57">
                      <w:rPr>
                        <w:rFonts w:cs="Arial"/>
                        <w:sz w:val="14"/>
                        <w:szCs w:val="14"/>
                      </w:rPr>
                      <w:t xml:space="preserve">Propuesta de </w:t>
                    </w:r>
                    <w:r>
                      <w:rPr>
                        <w:rFonts w:cs="Arial"/>
                        <w:sz w:val="14"/>
                        <w:szCs w:val="14"/>
                      </w:rPr>
                      <w:t>Elaboración de Documento de Arquitectura de Referencia para AFP Prima y AFP Integra</w:t>
                    </w:r>
                  </w:p>
                </w:txbxContent>
              </v:textbox>
              <w10:wrap anchorx="margin" anchory="page"/>
            </v:shape>
          </w:pict>
        </mc:Fallback>
      </mc:AlternateContent>
    </w:r>
  </w:p>
  <w:p w14:paraId="2F29E98D" w14:textId="77777777" w:rsidR="00BD148C" w:rsidRDefault="00BD148C" w:rsidP="0027431C">
    <w:pPr>
      <w:pStyle w:val="Header"/>
    </w:pPr>
  </w:p>
  <w:p w14:paraId="75F18037" w14:textId="77777777" w:rsidR="00BD148C" w:rsidRDefault="00BD148C" w:rsidP="0027431C">
    <w:pPr>
      <w:pStyle w:val="Header"/>
    </w:pPr>
    <w:r>
      <w:rPr>
        <w:noProof/>
        <w:lang w:val="en-US" w:eastAsia="en-US"/>
      </w:rPr>
      <mc:AlternateContent>
        <mc:Choice Requires="wps">
          <w:drawing>
            <wp:anchor distT="0" distB="0" distL="114300" distR="114300" simplePos="0" relativeHeight="251655680" behindDoc="0" locked="0" layoutInCell="0" allowOverlap="1" wp14:anchorId="7BFC335C" wp14:editId="154B4397">
              <wp:simplePos x="0" y="0"/>
              <wp:positionH relativeFrom="page">
                <wp:align>left</wp:align>
              </wp:positionH>
              <wp:positionV relativeFrom="page">
                <wp:posOffset>364490</wp:posOffset>
              </wp:positionV>
              <wp:extent cx="1080135" cy="186055"/>
              <wp:effectExtent l="0" t="254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86055"/>
                      </a:xfrm>
                      <a:prstGeom prst="rect">
                        <a:avLst/>
                      </a:prstGeom>
                      <a:solidFill>
                        <a:srgbClr val="7FBA3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99B34" w14:textId="77777777" w:rsidR="00BD148C" w:rsidRPr="00AB5B27" w:rsidRDefault="00BD148C" w:rsidP="00AB5B27">
                          <w:pPr>
                            <w:jc w:val="right"/>
                            <w:rPr>
                              <w:color w:val="FFFFFF"/>
                            </w:rPr>
                          </w:pPr>
                          <w:r w:rsidRPr="00AB5B27">
                            <w:rPr>
                              <w:color w:val="FFFFFF"/>
                            </w:rPr>
                            <w:fldChar w:fldCharType="begin"/>
                          </w:r>
                          <w:r w:rsidRPr="00AB5B27">
                            <w:rPr>
                              <w:color w:val="FFFFFF"/>
                            </w:rPr>
                            <w:instrText xml:space="preserve"> PAGE   \* MERGEFORMAT </w:instrText>
                          </w:r>
                          <w:r w:rsidRPr="00AB5B27">
                            <w:rPr>
                              <w:color w:val="FFFFFF"/>
                            </w:rPr>
                            <w:fldChar w:fldCharType="separate"/>
                          </w:r>
                          <w:r w:rsidR="00F52C07">
                            <w:rPr>
                              <w:noProof/>
                              <w:color w:val="FFFFFF"/>
                            </w:rPr>
                            <w:t>11</w:t>
                          </w:r>
                          <w:r w:rsidRPr="00AB5B27">
                            <w:rPr>
                              <w:color w:val="FFFFFF"/>
                            </w:rPr>
                            <w:fldChar w:fldCharType="end"/>
                          </w:r>
                        </w:p>
                      </w:txbxContent>
                    </wps:txbx>
                    <wps:bodyPr rot="0" vert="horz" wrap="square" lIns="91440" tIns="0" rIns="91440" bIns="0" anchor="ctr" anchorCtr="0" upright="1">
                      <a:spAutoFit/>
                    </wps:bodyPr>
                  </wps:wsp>
                </a:graphicData>
              </a:graphic>
              <wp14:sizeRelH relativeFrom="page">
                <wp14:pctWidth>0</wp14:pctWidth>
              </wp14:sizeRelH>
              <wp14:sizeRelV relativeFrom="page">
                <wp14:pctHeight>0</wp14:pctHeight>
              </wp14:sizeRelV>
            </wp:anchor>
          </w:drawing>
        </mc:Choice>
        <mc:Fallback>
          <w:pict>
            <v:shape w14:anchorId="7BFC335C" id="Text Box 1" o:spid="_x0000_s1027" type="#_x0000_t202" style="position:absolute;margin-left:0;margin-top:28.7pt;width:85.05pt;height:14.65pt;z-index:25165568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" o:allowincell="f" fillcolor="#7fba31" stroked="f">
              <v:textbox style="mso-fit-shape-to-text:t" inset=",0,,0">
                <w:txbxContent>
                  <w:p w14:paraId="18399B34" w14:textId="77777777" w:rsidR="00BD148C" w:rsidRPr="00AB5B27" w:rsidRDefault="00BD148C" w:rsidP="00AB5B27">
                    <w:pPr>
                      <w:jc w:val="right"/>
                      <w:rPr>
                        <w:color w:val="FFFFFF"/>
                      </w:rPr>
                    </w:pPr>
                    <w:r w:rsidRPr="00AB5B27">
                      <w:rPr>
                        <w:color w:val="FFFFFF"/>
                      </w:rPr>
                      <w:fldChar w:fldCharType="begin"/>
                    </w:r>
                    <w:r w:rsidRPr="00AB5B27">
                      <w:rPr>
                        <w:color w:val="FFFFFF"/>
                      </w:rPr>
                      <w:instrText xml:space="preserve"> PAGE   \* MERGEFORMAT </w:instrText>
                    </w:r>
                    <w:r w:rsidRPr="00AB5B27">
                      <w:rPr>
                        <w:color w:val="FFFFFF"/>
                      </w:rPr>
                      <w:fldChar w:fldCharType="separate"/>
                    </w:r>
                    <w:r w:rsidR="00F52C07">
                      <w:rPr>
                        <w:noProof/>
                        <w:color w:val="FFFFFF"/>
                      </w:rPr>
                      <w:t>11</w:t>
                    </w:r>
                    <w:r w:rsidRPr="00AB5B27">
                      <w:rPr>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66F2B402"/>
    <w:lvl w:ilvl="0">
      <w:start w:val="1"/>
      <w:numFmt w:val="bullet"/>
      <w:pStyle w:val="ListBullet3"/>
      <w:lvlText w:val=""/>
      <w:lvlJc w:val="left"/>
      <w:pPr>
        <w:tabs>
          <w:tab w:val="num" w:pos="926"/>
        </w:tabs>
        <w:ind w:left="926" w:hanging="360"/>
      </w:pPr>
      <w:rPr>
        <w:rFonts w:ascii="Symbol" w:hAnsi="Symbol" w:hint="default"/>
      </w:rPr>
    </w:lvl>
  </w:abstractNum>
  <w:abstractNum w:abstractNumId="1">
    <w:nsid w:val="FFFFFF83"/>
    <w:multiLevelType w:val="singleLevel"/>
    <w:tmpl w:val="2AC64DCA"/>
    <w:lvl w:ilvl="0">
      <w:start w:val="1"/>
      <w:numFmt w:val="bullet"/>
      <w:pStyle w:val="ListBullet2"/>
      <w:lvlText w:val=""/>
      <w:lvlJc w:val="left"/>
      <w:pPr>
        <w:tabs>
          <w:tab w:val="num" w:pos="643"/>
        </w:tabs>
        <w:ind w:left="643" w:hanging="360"/>
      </w:pPr>
      <w:rPr>
        <w:rFonts w:ascii="Symbol" w:hAnsi="Symbol" w:hint="default"/>
      </w:rPr>
    </w:lvl>
  </w:abstractNum>
  <w:abstractNum w:abstractNumId="2">
    <w:nsid w:val="FFFFFF89"/>
    <w:multiLevelType w:val="singleLevel"/>
    <w:tmpl w:val="CDE68402"/>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FFFFFFFE"/>
    <w:multiLevelType w:val="singleLevel"/>
    <w:tmpl w:val="61A6A060"/>
    <w:lvl w:ilvl="0">
      <w:numFmt w:val="bullet"/>
      <w:lvlText w:val="*"/>
      <w:lvlJc w:val="left"/>
    </w:lvl>
  </w:abstractNum>
  <w:abstractNum w:abstractNumId="4">
    <w:nsid w:val="00000001"/>
    <w:multiLevelType w:val="multilevel"/>
    <w:tmpl w:val="00000001"/>
    <w:name w:val="WW8Num1"/>
    <w:lvl w:ilvl="0">
      <w:start w:val="1"/>
      <w:numFmt w:val="decimal"/>
      <w:suff w:val="nothing"/>
      <w:lvlText w:val="%1."/>
      <w:lvlJc w:val="left"/>
      <w:pPr>
        <w:ind w:left="780" w:hanging="360"/>
      </w:pPr>
    </w:lvl>
    <w:lvl w:ilvl="1">
      <w:start w:val="1"/>
      <w:numFmt w:val="lowerLetter"/>
      <w:suff w:val="nothing"/>
      <w:lvlText w:val="%2."/>
      <w:lvlJc w:val="left"/>
      <w:pPr>
        <w:ind w:left="1500" w:hanging="360"/>
      </w:pPr>
    </w:lvl>
    <w:lvl w:ilvl="2">
      <w:start w:val="1"/>
      <w:numFmt w:val="lowerRoman"/>
      <w:suff w:val="nothing"/>
      <w:lvlText w:val="%3."/>
      <w:lvlJc w:val="right"/>
      <w:pPr>
        <w:ind w:left="2220" w:hanging="180"/>
      </w:pPr>
    </w:lvl>
    <w:lvl w:ilvl="3">
      <w:start w:val="1"/>
      <w:numFmt w:val="decimal"/>
      <w:suff w:val="nothing"/>
      <w:lvlText w:val="%4."/>
      <w:lvlJc w:val="left"/>
      <w:pPr>
        <w:ind w:left="2940" w:hanging="360"/>
      </w:pPr>
    </w:lvl>
    <w:lvl w:ilvl="4">
      <w:start w:val="1"/>
      <w:numFmt w:val="lowerLetter"/>
      <w:suff w:val="nothing"/>
      <w:lvlText w:val="%5."/>
      <w:lvlJc w:val="left"/>
      <w:pPr>
        <w:ind w:left="3660" w:hanging="360"/>
      </w:pPr>
    </w:lvl>
    <w:lvl w:ilvl="5">
      <w:start w:val="1"/>
      <w:numFmt w:val="lowerRoman"/>
      <w:suff w:val="nothing"/>
      <w:lvlText w:val="%6."/>
      <w:lvlJc w:val="right"/>
      <w:pPr>
        <w:ind w:left="4380" w:hanging="180"/>
      </w:pPr>
    </w:lvl>
    <w:lvl w:ilvl="6">
      <w:start w:val="1"/>
      <w:numFmt w:val="decimal"/>
      <w:suff w:val="nothing"/>
      <w:lvlText w:val="%7."/>
      <w:lvlJc w:val="left"/>
      <w:pPr>
        <w:ind w:left="5100" w:hanging="360"/>
      </w:pPr>
    </w:lvl>
    <w:lvl w:ilvl="7">
      <w:start w:val="1"/>
      <w:numFmt w:val="lowerLetter"/>
      <w:suff w:val="nothing"/>
      <w:lvlText w:val="%8."/>
      <w:lvlJc w:val="left"/>
      <w:pPr>
        <w:ind w:left="5820" w:hanging="360"/>
      </w:pPr>
    </w:lvl>
    <w:lvl w:ilvl="8">
      <w:start w:val="1"/>
      <w:numFmt w:val="lowerRoman"/>
      <w:suff w:val="nothing"/>
      <w:lvlText w:val="%9."/>
      <w:lvlJc w:val="right"/>
      <w:pPr>
        <w:ind w:left="6540" w:hanging="180"/>
      </w:pPr>
    </w:lvl>
  </w:abstractNum>
  <w:abstractNum w:abstractNumId="5">
    <w:nsid w:val="00000002"/>
    <w:multiLevelType w:val="multilevel"/>
    <w:tmpl w:val="00000002"/>
    <w:name w:val="WW8Num2"/>
    <w:lvl w:ilvl="0">
      <w:start w:val="1"/>
      <w:numFmt w:val="decimal"/>
      <w:suff w:val="nothing"/>
      <w:lvlText w:val="%1."/>
      <w:lvlJc w:val="left"/>
      <w:pPr>
        <w:ind w:left="720" w:hanging="360"/>
      </w:pPr>
    </w:lvl>
    <w:lvl w:ilvl="1">
      <w:start w:val="1"/>
      <w:numFmt w:val="lowerLetter"/>
      <w:suff w:val="nothing"/>
      <w:lvlText w:val="%2."/>
      <w:lvlJc w:val="left"/>
      <w:pPr>
        <w:ind w:left="1440" w:hanging="360"/>
      </w:pPr>
    </w:lvl>
    <w:lvl w:ilvl="2">
      <w:start w:val="1"/>
      <w:numFmt w:val="lowerRoman"/>
      <w:suff w:val="nothing"/>
      <w:lvlText w:val="%3."/>
      <w:lvlJc w:val="right"/>
      <w:pPr>
        <w:ind w:left="2160" w:hanging="180"/>
      </w:pPr>
    </w:lvl>
    <w:lvl w:ilvl="3">
      <w:start w:val="1"/>
      <w:numFmt w:val="decimal"/>
      <w:suff w:val="nothing"/>
      <w:lvlText w:val="%4."/>
      <w:lvlJc w:val="left"/>
      <w:pPr>
        <w:ind w:left="2880" w:hanging="360"/>
      </w:pPr>
    </w:lvl>
    <w:lvl w:ilvl="4">
      <w:start w:val="1"/>
      <w:numFmt w:val="lowerLetter"/>
      <w:suff w:val="nothing"/>
      <w:lvlText w:val="%5."/>
      <w:lvlJc w:val="left"/>
      <w:pPr>
        <w:ind w:left="3600" w:hanging="360"/>
      </w:pPr>
    </w:lvl>
    <w:lvl w:ilvl="5">
      <w:start w:val="1"/>
      <w:numFmt w:val="lowerRoman"/>
      <w:suff w:val="nothing"/>
      <w:lvlText w:val="%6."/>
      <w:lvlJc w:val="right"/>
      <w:pPr>
        <w:ind w:left="4320" w:hanging="180"/>
      </w:pPr>
    </w:lvl>
    <w:lvl w:ilvl="6">
      <w:start w:val="1"/>
      <w:numFmt w:val="decimal"/>
      <w:suff w:val="nothing"/>
      <w:lvlText w:val="%7."/>
      <w:lvlJc w:val="left"/>
      <w:pPr>
        <w:ind w:left="5040" w:hanging="360"/>
      </w:pPr>
    </w:lvl>
    <w:lvl w:ilvl="7">
      <w:start w:val="1"/>
      <w:numFmt w:val="lowerLetter"/>
      <w:suff w:val="nothing"/>
      <w:lvlText w:val="%8."/>
      <w:lvlJc w:val="left"/>
      <w:pPr>
        <w:ind w:left="5760" w:hanging="360"/>
      </w:pPr>
    </w:lvl>
    <w:lvl w:ilvl="8">
      <w:start w:val="1"/>
      <w:numFmt w:val="lowerRoman"/>
      <w:suff w:val="nothing"/>
      <w:lvlText w:val="%9."/>
      <w:lvlJc w:val="right"/>
      <w:pPr>
        <w:ind w:left="6480" w:hanging="180"/>
      </w:pPr>
    </w:lvl>
  </w:abstractNum>
  <w:abstractNum w:abstractNumId="6">
    <w:nsid w:val="00000003"/>
    <w:multiLevelType w:val="multilevel"/>
    <w:tmpl w:val="00000003"/>
    <w:name w:val="WW8Num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nsid w:val="003226D6"/>
    <w:multiLevelType w:val="hybridMultilevel"/>
    <w:tmpl w:val="337A42C8"/>
    <w:lvl w:ilvl="0" w:tplc="280A0001">
      <w:start w:val="1"/>
      <w:numFmt w:val="bullet"/>
      <w:lvlText w:val=""/>
      <w:lvlJc w:val="left"/>
      <w:pPr>
        <w:ind w:left="3240" w:hanging="360"/>
      </w:pPr>
      <w:rPr>
        <w:rFonts w:ascii="Symbol" w:hAnsi="Symbol" w:hint="default"/>
      </w:rPr>
    </w:lvl>
    <w:lvl w:ilvl="1" w:tplc="280A0003" w:tentative="1">
      <w:start w:val="1"/>
      <w:numFmt w:val="bullet"/>
      <w:lvlText w:val="o"/>
      <w:lvlJc w:val="left"/>
      <w:pPr>
        <w:ind w:left="3960" w:hanging="360"/>
      </w:pPr>
      <w:rPr>
        <w:rFonts w:ascii="Courier New" w:hAnsi="Courier New" w:cs="Courier New" w:hint="default"/>
      </w:rPr>
    </w:lvl>
    <w:lvl w:ilvl="2" w:tplc="280A0005" w:tentative="1">
      <w:start w:val="1"/>
      <w:numFmt w:val="bullet"/>
      <w:lvlText w:val=""/>
      <w:lvlJc w:val="left"/>
      <w:pPr>
        <w:ind w:left="4680" w:hanging="360"/>
      </w:pPr>
      <w:rPr>
        <w:rFonts w:ascii="Wingdings" w:hAnsi="Wingdings" w:hint="default"/>
      </w:rPr>
    </w:lvl>
    <w:lvl w:ilvl="3" w:tplc="280A0001" w:tentative="1">
      <w:start w:val="1"/>
      <w:numFmt w:val="bullet"/>
      <w:lvlText w:val=""/>
      <w:lvlJc w:val="left"/>
      <w:pPr>
        <w:ind w:left="5400" w:hanging="360"/>
      </w:pPr>
      <w:rPr>
        <w:rFonts w:ascii="Symbol" w:hAnsi="Symbol" w:hint="default"/>
      </w:rPr>
    </w:lvl>
    <w:lvl w:ilvl="4" w:tplc="280A0003" w:tentative="1">
      <w:start w:val="1"/>
      <w:numFmt w:val="bullet"/>
      <w:lvlText w:val="o"/>
      <w:lvlJc w:val="left"/>
      <w:pPr>
        <w:ind w:left="6120" w:hanging="360"/>
      </w:pPr>
      <w:rPr>
        <w:rFonts w:ascii="Courier New" w:hAnsi="Courier New" w:cs="Courier New" w:hint="default"/>
      </w:rPr>
    </w:lvl>
    <w:lvl w:ilvl="5" w:tplc="280A0005" w:tentative="1">
      <w:start w:val="1"/>
      <w:numFmt w:val="bullet"/>
      <w:lvlText w:val=""/>
      <w:lvlJc w:val="left"/>
      <w:pPr>
        <w:ind w:left="6840" w:hanging="360"/>
      </w:pPr>
      <w:rPr>
        <w:rFonts w:ascii="Wingdings" w:hAnsi="Wingdings" w:hint="default"/>
      </w:rPr>
    </w:lvl>
    <w:lvl w:ilvl="6" w:tplc="280A0001" w:tentative="1">
      <w:start w:val="1"/>
      <w:numFmt w:val="bullet"/>
      <w:lvlText w:val=""/>
      <w:lvlJc w:val="left"/>
      <w:pPr>
        <w:ind w:left="7560" w:hanging="360"/>
      </w:pPr>
      <w:rPr>
        <w:rFonts w:ascii="Symbol" w:hAnsi="Symbol" w:hint="default"/>
      </w:rPr>
    </w:lvl>
    <w:lvl w:ilvl="7" w:tplc="280A0003" w:tentative="1">
      <w:start w:val="1"/>
      <w:numFmt w:val="bullet"/>
      <w:lvlText w:val="o"/>
      <w:lvlJc w:val="left"/>
      <w:pPr>
        <w:ind w:left="8280" w:hanging="360"/>
      </w:pPr>
      <w:rPr>
        <w:rFonts w:ascii="Courier New" w:hAnsi="Courier New" w:cs="Courier New" w:hint="default"/>
      </w:rPr>
    </w:lvl>
    <w:lvl w:ilvl="8" w:tplc="280A0005" w:tentative="1">
      <w:start w:val="1"/>
      <w:numFmt w:val="bullet"/>
      <w:lvlText w:val=""/>
      <w:lvlJc w:val="left"/>
      <w:pPr>
        <w:ind w:left="9000" w:hanging="360"/>
      </w:pPr>
      <w:rPr>
        <w:rFonts w:ascii="Wingdings" w:hAnsi="Wingdings" w:hint="default"/>
      </w:rPr>
    </w:lvl>
  </w:abstractNum>
  <w:abstractNum w:abstractNumId="8">
    <w:nsid w:val="076854B1"/>
    <w:multiLevelType w:val="hybridMultilevel"/>
    <w:tmpl w:val="8DD8102E"/>
    <w:lvl w:ilvl="0" w:tplc="04090001">
      <w:start w:val="1"/>
      <w:numFmt w:val="bullet"/>
      <w:lvlText w:val=""/>
      <w:lvlJc w:val="left"/>
      <w:pPr>
        <w:tabs>
          <w:tab w:val="num" w:pos="3240"/>
        </w:tabs>
        <w:ind w:left="3240" w:hanging="360"/>
      </w:pPr>
      <w:rPr>
        <w:rFonts w:ascii="Symbol" w:hAnsi="Symbol" w:hint="default"/>
      </w:rPr>
    </w:lvl>
    <w:lvl w:ilvl="1" w:tplc="04090019" w:tentative="1">
      <w:start w:val="1"/>
      <w:numFmt w:val="lowerLetter"/>
      <w:lvlText w:val="%2."/>
      <w:lvlJc w:val="left"/>
      <w:pPr>
        <w:tabs>
          <w:tab w:val="num" w:pos="3957"/>
        </w:tabs>
        <w:ind w:left="3957" w:hanging="360"/>
      </w:pPr>
    </w:lvl>
    <w:lvl w:ilvl="2" w:tplc="0409001B" w:tentative="1">
      <w:start w:val="1"/>
      <w:numFmt w:val="lowerRoman"/>
      <w:lvlText w:val="%3."/>
      <w:lvlJc w:val="right"/>
      <w:pPr>
        <w:tabs>
          <w:tab w:val="num" w:pos="4677"/>
        </w:tabs>
        <w:ind w:left="4677" w:hanging="180"/>
      </w:pPr>
    </w:lvl>
    <w:lvl w:ilvl="3" w:tplc="0409000F" w:tentative="1">
      <w:start w:val="1"/>
      <w:numFmt w:val="decimal"/>
      <w:lvlText w:val="%4."/>
      <w:lvlJc w:val="left"/>
      <w:pPr>
        <w:tabs>
          <w:tab w:val="num" w:pos="5397"/>
        </w:tabs>
        <w:ind w:left="5397" w:hanging="360"/>
      </w:pPr>
    </w:lvl>
    <w:lvl w:ilvl="4" w:tplc="04090019" w:tentative="1">
      <w:start w:val="1"/>
      <w:numFmt w:val="lowerLetter"/>
      <w:lvlText w:val="%5."/>
      <w:lvlJc w:val="left"/>
      <w:pPr>
        <w:tabs>
          <w:tab w:val="num" w:pos="6117"/>
        </w:tabs>
        <w:ind w:left="6117" w:hanging="360"/>
      </w:pPr>
    </w:lvl>
    <w:lvl w:ilvl="5" w:tplc="0409001B" w:tentative="1">
      <w:start w:val="1"/>
      <w:numFmt w:val="lowerRoman"/>
      <w:lvlText w:val="%6."/>
      <w:lvlJc w:val="right"/>
      <w:pPr>
        <w:tabs>
          <w:tab w:val="num" w:pos="6837"/>
        </w:tabs>
        <w:ind w:left="6837" w:hanging="180"/>
      </w:pPr>
    </w:lvl>
    <w:lvl w:ilvl="6" w:tplc="0409000F" w:tentative="1">
      <w:start w:val="1"/>
      <w:numFmt w:val="decimal"/>
      <w:lvlText w:val="%7."/>
      <w:lvlJc w:val="left"/>
      <w:pPr>
        <w:tabs>
          <w:tab w:val="num" w:pos="7557"/>
        </w:tabs>
        <w:ind w:left="7557" w:hanging="360"/>
      </w:pPr>
    </w:lvl>
    <w:lvl w:ilvl="7" w:tplc="04090019" w:tentative="1">
      <w:start w:val="1"/>
      <w:numFmt w:val="lowerLetter"/>
      <w:lvlText w:val="%8."/>
      <w:lvlJc w:val="left"/>
      <w:pPr>
        <w:tabs>
          <w:tab w:val="num" w:pos="8277"/>
        </w:tabs>
        <w:ind w:left="8277" w:hanging="360"/>
      </w:pPr>
    </w:lvl>
    <w:lvl w:ilvl="8" w:tplc="0409001B" w:tentative="1">
      <w:start w:val="1"/>
      <w:numFmt w:val="lowerRoman"/>
      <w:lvlText w:val="%9."/>
      <w:lvlJc w:val="right"/>
      <w:pPr>
        <w:tabs>
          <w:tab w:val="num" w:pos="8997"/>
        </w:tabs>
        <w:ind w:left="8997" w:hanging="180"/>
      </w:pPr>
    </w:lvl>
  </w:abstractNum>
  <w:abstractNum w:abstractNumId="9">
    <w:nsid w:val="09CE62DE"/>
    <w:multiLevelType w:val="hybridMultilevel"/>
    <w:tmpl w:val="8DA210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0E132E61"/>
    <w:multiLevelType w:val="multilevel"/>
    <w:tmpl w:val="1878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E2313CD"/>
    <w:multiLevelType w:val="hybridMultilevel"/>
    <w:tmpl w:val="7A08025C"/>
    <w:lvl w:ilvl="0" w:tplc="280A0001">
      <w:start w:val="1"/>
      <w:numFmt w:val="bullet"/>
      <w:lvlText w:val=""/>
      <w:lvlJc w:val="left"/>
      <w:pPr>
        <w:ind w:left="3240" w:hanging="360"/>
      </w:pPr>
      <w:rPr>
        <w:rFonts w:ascii="Symbol" w:hAnsi="Symbol" w:hint="default"/>
      </w:rPr>
    </w:lvl>
    <w:lvl w:ilvl="1" w:tplc="280A0003">
      <w:start w:val="1"/>
      <w:numFmt w:val="bullet"/>
      <w:lvlText w:val="o"/>
      <w:lvlJc w:val="left"/>
      <w:pPr>
        <w:ind w:left="3960" w:hanging="360"/>
      </w:pPr>
      <w:rPr>
        <w:rFonts w:ascii="Courier New" w:hAnsi="Courier New" w:cs="Courier New" w:hint="default"/>
      </w:rPr>
    </w:lvl>
    <w:lvl w:ilvl="2" w:tplc="280A0005" w:tentative="1">
      <w:start w:val="1"/>
      <w:numFmt w:val="bullet"/>
      <w:lvlText w:val=""/>
      <w:lvlJc w:val="left"/>
      <w:pPr>
        <w:ind w:left="4680" w:hanging="360"/>
      </w:pPr>
      <w:rPr>
        <w:rFonts w:ascii="Wingdings" w:hAnsi="Wingdings" w:hint="default"/>
      </w:rPr>
    </w:lvl>
    <w:lvl w:ilvl="3" w:tplc="280A0001" w:tentative="1">
      <w:start w:val="1"/>
      <w:numFmt w:val="bullet"/>
      <w:lvlText w:val=""/>
      <w:lvlJc w:val="left"/>
      <w:pPr>
        <w:ind w:left="5400" w:hanging="360"/>
      </w:pPr>
      <w:rPr>
        <w:rFonts w:ascii="Symbol" w:hAnsi="Symbol" w:hint="default"/>
      </w:rPr>
    </w:lvl>
    <w:lvl w:ilvl="4" w:tplc="280A0003" w:tentative="1">
      <w:start w:val="1"/>
      <w:numFmt w:val="bullet"/>
      <w:lvlText w:val="o"/>
      <w:lvlJc w:val="left"/>
      <w:pPr>
        <w:ind w:left="6120" w:hanging="360"/>
      </w:pPr>
      <w:rPr>
        <w:rFonts w:ascii="Courier New" w:hAnsi="Courier New" w:cs="Courier New" w:hint="default"/>
      </w:rPr>
    </w:lvl>
    <w:lvl w:ilvl="5" w:tplc="280A0005" w:tentative="1">
      <w:start w:val="1"/>
      <w:numFmt w:val="bullet"/>
      <w:lvlText w:val=""/>
      <w:lvlJc w:val="left"/>
      <w:pPr>
        <w:ind w:left="6840" w:hanging="360"/>
      </w:pPr>
      <w:rPr>
        <w:rFonts w:ascii="Wingdings" w:hAnsi="Wingdings" w:hint="default"/>
      </w:rPr>
    </w:lvl>
    <w:lvl w:ilvl="6" w:tplc="280A0001" w:tentative="1">
      <w:start w:val="1"/>
      <w:numFmt w:val="bullet"/>
      <w:lvlText w:val=""/>
      <w:lvlJc w:val="left"/>
      <w:pPr>
        <w:ind w:left="7560" w:hanging="360"/>
      </w:pPr>
      <w:rPr>
        <w:rFonts w:ascii="Symbol" w:hAnsi="Symbol" w:hint="default"/>
      </w:rPr>
    </w:lvl>
    <w:lvl w:ilvl="7" w:tplc="280A0003" w:tentative="1">
      <w:start w:val="1"/>
      <w:numFmt w:val="bullet"/>
      <w:lvlText w:val="o"/>
      <w:lvlJc w:val="left"/>
      <w:pPr>
        <w:ind w:left="8280" w:hanging="360"/>
      </w:pPr>
      <w:rPr>
        <w:rFonts w:ascii="Courier New" w:hAnsi="Courier New" w:cs="Courier New" w:hint="default"/>
      </w:rPr>
    </w:lvl>
    <w:lvl w:ilvl="8" w:tplc="280A0005" w:tentative="1">
      <w:start w:val="1"/>
      <w:numFmt w:val="bullet"/>
      <w:lvlText w:val=""/>
      <w:lvlJc w:val="left"/>
      <w:pPr>
        <w:ind w:left="9000" w:hanging="360"/>
      </w:pPr>
      <w:rPr>
        <w:rFonts w:ascii="Wingdings" w:hAnsi="Wingdings" w:hint="default"/>
      </w:rPr>
    </w:lvl>
  </w:abstractNum>
  <w:abstractNum w:abstractNumId="12">
    <w:nsid w:val="112F79EF"/>
    <w:multiLevelType w:val="hybridMultilevel"/>
    <w:tmpl w:val="40D0C7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nsid w:val="1A8A5DE6"/>
    <w:multiLevelType w:val="hybridMultilevel"/>
    <w:tmpl w:val="3594E60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nsid w:val="217A7253"/>
    <w:multiLevelType w:val="multilevel"/>
    <w:tmpl w:val="CD364AC6"/>
    <w:numStyleLink w:val="EstiloConvietasAzulclaro"/>
  </w:abstractNum>
  <w:abstractNum w:abstractNumId="15">
    <w:nsid w:val="23B9220E"/>
    <w:multiLevelType w:val="multilevel"/>
    <w:tmpl w:val="CD364AC6"/>
    <w:styleLink w:val="EstiloConvietasAzulclaro"/>
    <w:lvl w:ilvl="0">
      <w:start w:val="1"/>
      <w:numFmt w:val="bullet"/>
      <w:lvlText w:val=""/>
      <w:lvlJc w:val="left"/>
      <w:pPr>
        <w:tabs>
          <w:tab w:val="num" w:pos="2880"/>
        </w:tabs>
        <w:ind w:left="2880" w:hanging="360"/>
      </w:pPr>
      <w:rPr>
        <w:rFonts w:ascii="Symbol" w:hAnsi="Symbol" w:hint="default"/>
        <w:color w:val="86BD31"/>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2439631F"/>
    <w:multiLevelType w:val="hybridMultilevel"/>
    <w:tmpl w:val="D4F2C0E2"/>
    <w:lvl w:ilvl="0" w:tplc="360AA5FC">
      <w:numFmt w:val="bullet"/>
      <w:lvlText w:val="-"/>
      <w:lvlJc w:val="left"/>
      <w:pPr>
        <w:tabs>
          <w:tab w:val="num" w:pos="1800"/>
        </w:tabs>
        <w:ind w:left="1800" w:hanging="360"/>
      </w:pPr>
      <w:rPr>
        <w:rFonts w:ascii="Times New Roman" w:eastAsia="Times New Roman" w:hAnsi="Times New Roman" w:cs="Times New Roman" w:hint="default"/>
      </w:rPr>
    </w:lvl>
    <w:lvl w:ilvl="1" w:tplc="2B8C1306" w:tentative="1">
      <w:start w:val="1"/>
      <w:numFmt w:val="bullet"/>
      <w:lvlText w:val="o"/>
      <w:lvlJc w:val="left"/>
      <w:pPr>
        <w:tabs>
          <w:tab w:val="num" w:pos="2880"/>
        </w:tabs>
        <w:ind w:left="2880" w:hanging="360"/>
      </w:pPr>
      <w:rPr>
        <w:rFonts w:ascii="Courier New" w:hAnsi="Courier New" w:hint="default"/>
      </w:rPr>
    </w:lvl>
    <w:lvl w:ilvl="2" w:tplc="47422958" w:tentative="1">
      <w:start w:val="1"/>
      <w:numFmt w:val="bullet"/>
      <w:lvlText w:val=""/>
      <w:lvlJc w:val="left"/>
      <w:pPr>
        <w:tabs>
          <w:tab w:val="num" w:pos="3600"/>
        </w:tabs>
        <w:ind w:left="3600" w:hanging="360"/>
      </w:pPr>
      <w:rPr>
        <w:rFonts w:ascii="Wingdings" w:hAnsi="Wingdings" w:hint="default"/>
      </w:rPr>
    </w:lvl>
    <w:lvl w:ilvl="3" w:tplc="768EC620" w:tentative="1">
      <w:start w:val="1"/>
      <w:numFmt w:val="bullet"/>
      <w:lvlText w:val=""/>
      <w:lvlJc w:val="left"/>
      <w:pPr>
        <w:tabs>
          <w:tab w:val="num" w:pos="4320"/>
        </w:tabs>
        <w:ind w:left="4320" w:hanging="360"/>
      </w:pPr>
      <w:rPr>
        <w:rFonts w:ascii="Symbol" w:hAnsi="Symbol" w:hint="default"/>
      </w:rPr>
    </w:lvl>
    <w:lvl w:ilvl="4" w:tplc="5F3CD522" w:tentative="1">
      <w:start w:val="1"/>
      <w:numFmt w:val="bullet"/>
      <w:lvlText w:val="o"/>
      <w:lvlJc w:val="left"/>
      <w:pPr>
        <w:tabs>
          <w:tab w:val="num" w:pos="5040"/>
        </w:tabs>
        <w:ind w:left="5040" w:hanging="360"/>
      </w:pPr>
      <w:rPr>
        <w:rFonts w:ascii="Courier New" w:hAnsi="Courier New" w:hint="default"/>
      </w:rPr>
    </w:lvl>
    <w:lvl w:ilvl="5" w:tplc="301061AA" w:tentative="1">
      <w:start w:val="1"/>
      <w:numFmt w:val="bullet"/>
      <w:lvlText w:val=""/>
      <w:lvlJc w:val="left"/>
      <w:pPr>
        <w:tabs>
          <w:tab w:val="num" w:pos="5760"/>
        </w:tabs>
        <w:ind w:left="5760" w:hanging="360"/>
      </w:pPr>
      <w:rPr>
        <w:rFonts w:ascii="Wingdings" w:hAnsi="Wingdings" w:hint="default"/>
      </w:rPr>
    </w:lvl>
    <w:lvl w:ilvl="6" w:tplc="37926AF0" w:tentative="1">
      <w:start w:val="1"/>
      <w:numFmt w:val="bullet"/>
      <w:lvlText w:val=""/>
      <w:lvlJc w:val="left"/>
      <w:pPr>
        <w:tabs>
          <w:tab w:val="num" w:pos="6480"/>
        </w:tabs>
        <w:ind w:left="6480" w:hanging="360"/>
      </w:pPr>
      <w:rPr>
        <w:rFonts w:ascii="Symbol" w:hAnsi="Symbol" w:hint="default"/>
      </w:rPr>
    </w:lvl>
    <w:lvl w:ilvl="7" w:tplc="12CC6270" w:tentative="1">
      <w:start w:val="1"/>
      <w:numFmt w:val="bullet"/>
      <w:lvlText w:val="o"/>
      <w:lvlJc w:val="left"/>
      <w:pPr>
        <w:tabs>
          <w:tab w:val="num" w:pos="7200"/>
        </w:tabs>
        <w:ind w:left="7200" w:hanging="360"/>
      </w:pPr>
      <w:rPr>
        <w:rFonts w:ascii="Courier New" w:hAnsi="Courier New" w:hint="default"/>
      </w:rPr>
    </w:lvl>
    <w:lvl w:ilvl="8" w:tplc="01EC1F4A" w:tentative="1">
      <w:start w:val="1"/>
      <w:numFmt w:val="bullet"/>
      <w:lvlText w:val=""/>
      <w:lvlJc w:val="left"/>
      <w:pPr>
        <w:tabs>
          <w:tab w:val="num" w:pos="7920"/>
        </w:tabs>
        <w:ind w:left="7920" w:hanging="360"/>
      </w:pPr>
      <w:rPr>
        <w:rFonts w:ascii="Wingdings" w:hAnsi="Wingdings" w:hint="default"/>
      </w:rPr>
    </w:lvl>
  </w:abstractNum>
  <w:abstractNum w:abstractNumId="17">
    <w:nsid w:val="25252C57"/>
    <w:multiLevelType w:val="hybridMultilevel"/>
    <w:tmpl w:val="6FFC9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5915EE3"/>
    <w:multiLevelType w:val="hybridMultilevel"/>
    <w:tmpl w:val="241A79C4"/>
    <w:lvl w:ilvl="0" w:tplc="0409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5F447A9"/>
    <w:multiLevelType w:val="hybridMultilevel"/>
    <w:tmpl w:val="A1A258EA"/>
    <w:lvl w:ilvl="0" w:tplc="CA2229A8">
      <w:start w:val="1"/>
      <w:numFmt w:val="bullet"/>
      <w:lvlText w:val=""/>
      <w:lvlJc w:val="left"/>
      <w:pPr>
        <w:ind w:left="720" w:hanging="360"/>
      </w:pPr>
      <w:rPr>
        <w:rFonts w:ascii="Symbol" w:hAnsi="Symbol" w:hint="default"/>
        <w:lang w:val="es-AR"/>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C62DBB"/>
    <w:multiLevelType w:val="hybridMultilevel"/>
    <w:tmpl w:val="EADA4C2A"/>
    <w:lvl w:ilvl="0" w:tplc="0CC05C5E">
      <w:start w:val="1"/>
      <w:numFmt w:val="bullet"/>
      <w:lvlText w:val=""/>
      <w:lvlJc w:val="left"/>
      <w:pPr>
        <w:tabs>
          <w:tab w:val="num" w:pos="2160"/>
        </w:tabs>
        <w:ind w:left="2160" w:hanging="360"/>
      </w:pPr>
      <w:rPr>
        <w:rFonts w:ascii="Wingdings" w:hAnsi="Wingdings" w:hint="default"/>
      </w:rPr>
    </w:lvl>
    <w:lvl w:ilvl="1" w:tplc="04090003">
      <w:start w:val="1"/>
      <w:numFmt w:val="bullet"/>
      <w:lvlText w:val="o"/>
      <w:lvlJc w:val="left"/>
      <w:pPr>
        <w:tabs>
          <w:tab w:val="num" w:pos="2880"/>
        </w:tabs>
        <w:ind w:left="2880" w:hanging="360"/>
      </w:pPr>
      <w:rPr>
        <w:rFonts w:ascii="Courier New" w:hAnsi="Courier New" w:hint="default"/>
      </w:rPr>
    </w:lvl>
    <w:lvl w:ilvl="2" w:tplc="04090005">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4320"/>
        </w:tabs>
        <w:ind w:left="4320" w:hanging="360"/>
      </w:pPr>
      <w:rPr>
        <w:rFonts w:ascii="Symbol" w:hAnsi="Symbol" w:hint="default"/>
      </w:rPr>
    </w:lvl>
    <w:lvl w:ilvl="4" w:tplc="550C4920">
      <w:start w:val="1"/>
      <w:numFmt w:val="bullet"/>
      <w:pStyle w:val="ARGBullet2"/>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nsid w:val="2C422375"/>
    <w:multiLevelType w:val="hybridMultilevel"/>
    <w:tmpl w:val="05E8FAD8"/>
    <w:lvl w:ilvl="0" w:tplc="CA6AF310">
      <w:start w:val="1"/>
      <w:numFmt w:val="bullet"/>
      <w:lvlText w:val=""/>
      <w:lvlJc w:val="left"/>
      <w:pPr>
        <w:tabs>
          <w:tab w:val="num" w:pos="720"/>
        </w:tabs>
        <w:ind w:left="720" w:hanging="360"/>
      </w:pPr>
      <w:rPr>
        <w:rFonts w:ascii="Wingdings" w:hAnsi="Wingdings" w:hint="default"/>
      </w:rPr>
    </w:lvl>
    <w:lvl w:ilvl="1" w:tplc="57BE774E">
      <w:start w:val="1"/>
      <w:numFmt w:val="bullet"/>
      <w:lvlText w:val=""/>
      <w:lvlJc w:val="left"/>
      <w:pPr>
        <w:tabs>
          <w:tab w:val="num" w:pos="1440"/>
        </w:tabs>
        <w:ind w:left="1440" w:hanging="360"/>
      </w:pPr>
      <w:rPr>
        <w:rFonts w:ascii="Wingdings" w:hAnsi="Wingdings" w:hint="default"/>
      </w:rPr>
    </w:lvl>
    <w:lvl w:ilvl="2" w:tplc="563A4B1A" w:tentative="1">
      <w:start w:val="1"/>
      <w:numFmt w:val="bullet"/>
      <w:lvlText w:val=""/>
      <w:lvlJc w:val="left"/>
      <w:pPr>
        <w:tabs>
          <w:tab w:val="num" w:pos="2160"/>
        </w:tabs>
        <w:ind w:left="2160" w:hanging="360"/>
      </w:pPr>
      <w:rPr>
        <w:rFonts w:ascii="Wingdings" w:hAnsi="Wingdings" w:hint="default"/>
      </w:rPr>
    </w:lvl>
    <w:lvl w:ilvl="3" w:tplc="7430B7F0" w:tentative="1">
      <w:start w:val="1"/>
      <w:numFmt w:val="bullet"/>
      <w:lvlText w:val=""/>
      <w:lvlJc w:val="left"/>
      <w:pPr>
        <w:tabs>
          <w:tab w:val="num" w:pos="2880"/>
        </w:tabs>
        <w:ind w:left="2880" w:hanging="360"/>
      </w:pPr>
      <w:rPr>
        <w:rFonts w:ascii="Wingdings" w:hAnsi="Wingdings" w:hint="default"/>
      </w:rPr>
    </w:lvl>
    <w:lvl w:ilvl="4" w:tplc="E38ACA5A" w:tentative="1">
      <w:start w:val="1"/>
      <w:numFmt w:val="bullet"/>
      <w:lvlText w:val=""/>
      <w:lvlJc w:val="left"/>
      <w:pPr>
        <w:tabs>
          <w:tab w:val="num" w:pos="3600"/>
        </w:tabs>
        <w:ind w:left="3600" w:hanging="360"/>
      </w:pPr>
      <w:rPr>
        <w:rFonts w:ascii="Wingdings" w:hAnsi="Wingdings" w:hint="default"/>
      </w:rPr>
    </w:lvl>
    <w:lvl w:ilvl="5" w:tplc="9E1656D2" w:tentative="1">
      <w:start w:val="1"/>
      <w:numFmt w:val="bullet"/>
      <w:lvlText w:val=""/>
      <w:lvlJc w:val="left"/>
      <w:pPr>
        <w:tabs>
          <w:tab w:val="num" w:pos="4320"/>
        </w:tabs>
        <w:ind w:left="4320" w:hanging="360"/>
      </w:pPr>
      <w:rPr>
        <w:rFonts w:ascii="Wingdings" w:hAnsi="Wingdings" w:hint="default"/>
      </w:rPr>
    </w:lvl>
    <w:lvl w:ilvl="6" w:tplc="0F66FF18" w:tentative="1">
      <w:start w:val="1"/>
      <w:numFmt w:val="bullet"/>
      <w:lvlText w:val=""/>
      <w:lvlJc w:val="left"/>
      <w:pPr>
        <w:tabs>
          <w:tab w:val="num" w:pos="5040"/>
        </w:tabs>
        <w:ind w:left="5040" w:hanging="360"/>
      </w:pPr>
      <w:rPr>
        <w:rFonts w:ascii="Wingdings" w:hAnsi="Wingdings" w:hint="default"/>
      </w:rPr>
    </w:lvl>
    <w:lvl w:ilvl="7" w:tplc="C9067022" w:tentative="1">
      <w:start w:val="1"/>
      <w:numFmt w:val="bullet"/>
      <w:lvlText w:val=""/>
      <w:lvlJc w:val="left"/>
      <w:pPr>
        <w:tabs>
          <w:tab w:val="num" w:pos="5760"/>
        </w:tabs>
        <w:ind w:left="5760" w:hanging="360"/>
      </w:pPr>
      <w:rPr>
        <w:rFonts w:ascii="Wingdings" w:hAnsi="Wingdings" w:hint="default"/>
      </w:rPr>
    </w:lvl>
    <w:lvl w:ilvl="8" w:tplc="4D7026FE" w:tentative="1">
      <w:start w:val="1"/>
      <w:numFmt w:val="bullet"/>
      <w:lvlText w:val=""/>
      <w:lvlJc w:val="left"/>
      <w:pPr>
        <w:tabs>
          <w:tab w:val="num" w:pos="6480"/>
        </w:tabs>
        <w:ind w:left="6480" w:hanging="360"/>
      </w:pPr>
      <w:rPr>
        <w:rFonts w:ascii="Wingdings" w:hAnsi="Wingdings" w:hint="default"/>
      </w:rPr>
    </w:lvl>
  </w:abstractNum>
  <w:abstractNum w:abstractNumId="22">
    <w:nsid w:val="35181BD9"/>
    <w:multiLevelType w:val="hybridMultilevel"/>
    <w:tmpl w:val="704A2A4E"/>
    <w:lvl w:ilvl="0" w:tplc="7A2C81EC">
      <w:start w:val="1"/>
      <w:numFmt w:val="decimal"/>
      <w:pStyle w:val="Heading1RapidSTART"/>
      <w:lvlText w:val="%1."/>
      <w:lvlJc w:val="left"/>
      <w:pPr>
        <w:tabs>
          <w:tab w:val="num" w:pos="1440"/>
        </w:tabs>
        <w:ind w:left="1440" w:hanging="360"/>
      </w:pPr>
    </w:lvl>
    <w:lvl w:ilvl="1" w:tplc="A488A338">
      <w:numFmt w:val="none"/>
      <w:lvlText w:val=""/>
      <w:lvlJc w:val="left"/>
      <w:pPr>
        <w:tabs>
          <w:tab w:val="num" w:pos="360"/>
        </w:tabs>
      </w:pPr>
    </w:lvl>
    <w:lvl w:ilvl="2" w:tplc="3B9C1CAA">
      <w:numFmt w:val="none"/>
      <w:lvlText w:val=""/>
      <w:lvlJc w:val="left"/>
      <w:pPr>
        <w:tabs>
          <w:tab w:val="num" w:pos="360"/>
        </w:tabs>
      </w:pPr>
    </w:lvl>
    <w:lvl w:ilvl="3" w:tplc="0F74345A">
      <w:numFmt w:val="none"/>
      <w:lvlText w:val=""/>
      <w:lvlJc w:val="left"/>
      <w:pPr>
        <w:tabs>
          <w:tab w:val="num" w:pos="360"/>
        </w:tabs>
      </w:pPr>
    </w:lvl>
    <w:lvl w:ilvl="4" w:tplc="EA684460">
      <w:numFmt w:val="none"/>
      <w:lvlText w:val=""/>
      <w:lvlJc w:val="left"/>
      <w:pPr>
        <w:tabs>
          <w:tab w:val="num" w:pos="360"/>
        </w:tabs>
      </w:pPr>
    </w:lvl>
    <w:lvl w:ilvl="5" w:tplc="976A6808">
      <w:numFmt w:val="none"/>
      <w:lvlText w:val=""/>
      <w:lvlJc w:val="left"/>
      <w:pPr>
        <w:tabs>
          <w:tab w:val="num" w:pos="360"/>
        </w:tabs>
      </w:pPr>
    </w:lvl>
    <w:lvl w:ilvl="6" w:tplc="7AB03872">
      <w:numFmt w:val="none"/>
      <w:lvlText w:val=""/>
      <w:lvlJc w:val="left"/>
      <w:pPr>
        <w:tabs>
          <w:tab w:val="num" w:pos="360"/>
        </w:tabs>
      </w:pPr>
    </w:lvl>
    <w:lvl w:ilvl="7" w:tplc="EBCA5A74">
      <w:numFmt w:val="none"/>
      <w:lvlText w:val=""/>
      <w:lvlJc w:val="left"/>
      <w:pPr>
        <w:tabs>
          <w:tab w:val="num" w:pos="360"/>
        </w:tabs>
      </w:pPr>
    </w:lvl>
    <w:lvl w:ilvl="8" w:tplc="AE14B360">
      <w:numFmt w:val="none"/>
      <w:lvlText w:val=""/>
      <w:lvlJc w:val="left"/>
      <w:pPr>
        <w:tabs>
          <w:tab w:val="num" w:pos="360"/>
        </w:tabs>
      </w:pPr>
    </w:lvl>
  </w:abstractNum>
  <w:abstractNum w:abstractNumId="23">
    <w:nsid w:val="36FD4192"/>
    <w:multiLevelType w:val="hybridMultilevel"/>
    <w:tmpl w:val="77765BC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nsid w:val="372B2354"/>
    <w:multiLevelType w:val="hybridMultilevel"/>
    <w:tmpl w:val="E79CC986"/>
    <w:lvl w:ilvl="0" w:tplc="040A0001">
      <w:start w:val="1"/>
      <w:numFmt w:val="bullet"/>
      <w:lvlText w:val=""/>
      <w:lvlJc w:val="left"/>
      <w:pPr>
        <w:ind w:left="3272" w:hanging="360"/>
      </w:pPr>
      <w:rPr>
        <w:rFonts w:ascii="Symbol" w:hAnsi="Symbol" w:hint="default"/>
      </w:rPr>
    </w:lvl>
    <w:lvl w:ilvl="1" w:tplc="040A0003" w:tentative="1">
      <w:start w:val="1"/>
      <w:numFmt w:val="bullet"/>
      <w:lvlText w:val="o"/>
      <w:lvlJc w:val="left"/>
      <w:pPr>
        <w:ind w:left="3992" w:hanging="360"/>
      </w:pPr>
      <w:rPr>
        <w:rFonts w:ascii="Courier New" w:hAnsi="Courier New" w:cs="Courier New" w:hint="default"/>
      </w:rPr>
    </w:lvl>
    <w:lvl w:ilvl="2" w:tplc="040A0005" w:tentative="1">
      <w:start w:val="1"/>
      <w:numFmt w:val="bullet"/>
      <w:lvlText w:val=""/>
      <w:lvlJc w:val="left"/>
      <w:pPr>
        <w:ind w:left="4712" w:hanging="360"/>
      </w:pPr>
      <w:rPr>
        <w:rFonts w:ascii="Wingdings" w:hAnsi="Wingdings" w:hint="default"/>
      </w:rPr>
    </w:lvl>
    <w:lvl w:ilvl="3" w:tplc="040A0001" w:tentative="1">
      <w:start w:val="1"/>
      <w:numFmt w:val="bullet"/>
      <w:lvlText w:val=""/>
      <w:lvlJc w:val="left"/>
      <w:pPr>
        <w:ind w:left="5432" w:hanging="360"/>
      </w:pPr>
      <w:rPr>
        <w:rFonts w:ascii="Symbol" w:hAnsi="Symbol" w:hint="default"/>
      </w:rPr>
    </w:lvl>
    <w:lvl w:ilvl="4" w:tplc="040A0003" w:tentative="1">
      <w:start w:val="1"/>
      <w:numFmt w:val="bullet"/>
      <w:lvlText w:val="o"/>
      <w:lvlJc w:val="left"/>
      <w:pPr>
        <w:ind w:left="6152" w:hanging="360"/>
      </w:pPr>
      <w:rPr>
        <w:rFonts w:ascii="Courier New" w:hAnsi="Courier New" w:cs="Courier New" w:hint="default"/>
      </w:rPr>
    </w:lvl>
    <w:lvl w:ilvl="5" w:tplc="040A0005" w:tentative="1">
      <w:start w:val="1"/>
      <w:numFmt w:val="bullet"/>
      <w:lvlText w:val=""/>
      <w:lvlJc w:val="left"/>
      <w:pPr>
        <w:ind w:left="6872" w:hanging="360"/>
      </w:pPr>
      <w:rPr>
        <w:rFonts w:ascii="Wingdings" w:hAnsi="Wingdings" w:hint="default"/>
      </w:rPr>
    </w:lvl>
    <w:lvl w:ilvl="6" w:tplc="040A0001" w:tentative="1">
      <w:start w:val="1"/>
      <w:numFmt w:val="bullet"/>
      <w:lvlText w:val=""/>
      <w:lvlJc w:val="left"/>
      <w:pPr>
        <w:ind w:left="7592" w:hanging="360"/>
      </w:pPr>
      <w:rPr>
        <w:rFonts w:ascii="Symbol" w:hAnsi="Symbol" w:hint="default"/>
      </w:rPr>
    </w:lvl>
    <w:lvl w:ilvl="7" w:tplc="040A0003" w:tentative="1">
      <w:start w:val="1"/>
      <w:numFmt w:val="bullet"/>
      <w:lvlText w:val="o"/>
      <w:lvlJc w:val="left"/>
      <w:pPr>
        <w:ind w:left="8312" w:hanging="360"/>
      </w:pPr>
      <w:rPr>
        <w:rFonts w:ascii="Courier New" w:hAnsi="Courier New" w:cs="Courier New" w:hint="default"/>
      </w:rPr>
    </w:lvl>
    <w:lvl w:ilvl="8" w:tplc="040A0005" w:tentative="1">
      <w:start w:val="1"/>
      <w:numFmt w:val="bullet"/>
      <w:lvlText w:val=""/>
      <w:lvlJc w:val="left"/>
      <w:pPr>
        <w:ind w:left="9032" w:hanging="360"/>
      </w:pPr>
      <w:rPr>
        <w:rFonts w:ascii="Wingdings" w:hAnsi="Wingdings" w:hint="default"/>
      </w:rPr>
    </w:lvl>
  </w:abstractNum>
  <w:abstractNum w:abstractNumId="25">
    <w:nsid w:val="37852FDE"/>
    <w:multiLevelType w:val="hybridMultilevel"/>
    <w:tmpl w:val="22C0898A"/>
    <w:lvl w:ilvl="0" w:tplc="280A0001">
      <w:start w:val="1"/>
      <w:numFmt w:val="bullet"/>
      <w:lvlText w:val=""/>
      <w:lvlJc w:val="left"/>
      <w:pPr>
        <w:ind w:left="3255" w:hanging="360"/>
      </w:pPr>
      <w:rPr>
        <w:rFonts w:ascii="Symbol" w:hAnsi="Symbol" w:hint="default"/>
      </w:rPr>
    </w:lvl>
    <w:lvl w:ilvl="1" w:tplc="280A0003" w:tentative="1">
      <w:start w:val="1"/>
      <w:numFmt w:val="bullet"/>
      <w:lvlText w:val="o"/>
      <w:lvlJc w:val="left"/>
      <w:pPr>
        <w:ind w:left="3975" w:hanging="360"/>
      </w:pPr>
      <w:rPr>
        <w:rFonts w:ascii="Courier New" w:hAnsi="Courier New" w:cs="Courier New" w:hint="default"/>
      </w:rPr>
    </w:lvl>
    <w:lvl w:ilvl="2" w:tplc="280A0005" w:tentative="1">
      <w:start w:val="1"/>
      <w:numFmt w:val="bullet"/>
      <w:lvlText w:val=""/>
      <w:lvlJc w:val="left"/>
      <w:pPr>
        <w:ind w:left="4695" w:hanging="360"/>
      </w:pPr>
      <w:rPr>
        <w:rFonts w:ascii="Wingdings" w:hAnsi="Wingdings" w:hint="default"/>
      </w:rPr>
    </w:lvl>
    <w:lvl w:ilvl="3" w:tplc="280A0001" w:tentative="1">
      <w:start w:val="1"/>
      <w:numFmt w:val="bullet"/>
      <w:lvlText w:val=""/>
      <w:lvlJc w:val="left"/>
      <w:pPr>
        <w:ind w:left="5415" w:hanging="360"/>
      </w:pPr>
      <w:rPr>
        <w:rFonts w:ascii="Symbol" w:hAnsi="Symbol" w:hint="default"/>
      </w:rPr>
    </w:lvl>
    <w:lvl w:ilvl="4" w:tplc="280A0003" w:tentative="1">
      <w:start w:val="1"/>
      <w:numFmt w:val="bullet"/>
      <w:lvlText w:val="o"/>
      <w:lvlJc w:val="left"/>
      <w:pPr>
        <w:ind w:left="6135" w:hanging="360"/>
      </w:pPr>
      <w:rPr>
        <w:rFonts w:ascii="Courier New" w:hAnsi="Courier New" w:cs="Courier New" w:hint="default"/>
      </w:rPr>
    </w:lvl>
    <w:lvl w:ilvl="5" w:tplc="280A0005" w:tentative="1">
      <w:start w:val="1"/>
      <w:numFmt w:val="bullet"/>
      <w:lvlText w:val=""/>
      <w:lvlJc w:val="left"/>
      <w:pPr>
        <w:ind w:left="6855" w:hanging="360"/>
      </w:pPr>
      <w:rPr>
        <w:rFonts w:ascii="Wingdings" w:hAnsi="Wingdings" w:hint="default"/>
      </w:rPr>
    </w:lvl>
    <w:lvl w:ilvl="6" w:tplc="280A0001" w:tentative="1">
      <w:start w:val="1"/>
      <w:numFmt w:val="bullet"/>
      <w:lvlText w:val=""/>
      <w:lvlJc w:val="left"/>
      <w:pPr>
        <w:ind w:left="7575" w:hanging="360"/>
      </w:pPr>
      <w:rPr>
        <w:rFonts w:ascii="Symbol" w:hAnsi="Symbol" w:hint="default"/>
      </w:rPr>
    </w:lvl>
    <w:lvl w:ilvl="7" w:tplc="280A0003" w:tentative="1">
      <w:start w:val="1"/>
      <w:numFmt w:val="bullet"/>
      <w:lvlText w:val="o"/>
      <w:lvlJc w:val="left"/>
      <w:pPr>
        <w:ind w:left="8295" w:hanging="360"/>
      </w:pPr>
      <w:rPr>
        <w:rFonts w:ascii="Courier New" w:hAnsi="Courier New" w:cs="Courier New" w:hint="default"/>
      </w:rPr>
    </w:lvl>
    <w:lvl w:ilvl="8" w:tplc="280A0005" w:tentative="1">
      <w:start w:val="1"/>
      <w:numFmt w:val="bullet"/>
      <w:lvlText w:val=""/>
      <w:lvlJc w:val="left"/>
      <w:pPr>
        <w:ind w:left="9015" w:hanging="360"/>
      </w:pPr>
      <w:rPr>
        <w:rFonts w:ascii="Wingdings" w:hAnsi="Wingdings" w:hint="default"/>
      </w:rPr>
    </w:lvl>
  </w:abstractNum>
  <w:abstractNum w:abstractNumId="26">
    <w:nsid w:val="382F1E69"/>
    <w:multiLevelType w:val="hybridMultilevel"/>
    <w:tmpl w:val="843211E4"/>
    <w:lvl w:ilvl="0" w:tplc="DEE6BA0A">
      <w:start w:val="1"/>
      <w:numFmt w:val="bullet"/>
      <w:lvlText w:val=""/>
      <w:lvlJc w:val="left"/>
      <w:pPr>
        <w:tabs>
          <w:tab w:val="num" w:pos="1800"/>
        </w:tabs>
        <w:ind w:left="1800" w:hanging="360"/>
      </w:pPr>
      <w:rPr>
        <w:rFonts w:ascii="Symbol" w:hAnsi="Symbol" w:hint="default"/>
        <w:lang w:val="es-AR"/>
      </w:rPr>
    </w:lvl>
    <w:lvl w:ilvl="1" w:tplc="FCCCE698" w:tentative="1">
      <w:start w:val="1"/>
      <w:numFmt w:val="bullet"/>
      <w:lvlText w:val="o"/>
      <w:lvlJc w:val="left"/>
      <w:pPr>
        <w:tabs>
          <w:tab w:val="num" w:pos="2880"/>
        </w:tabs>
        <w:ind w:left="2880" w:hanging="360"/>
      </w:pPr>
      <w:rPr>
        <w:rFonts w:ascii="Courier New" w:hAnsi="Courier New" w:hint="default"/>
      </w:rPr>
    </w:lvl>
    <w:lvl w:ilvl="2" w:tplc="F3BC0C5C" w:tentative="1">
      <w:start w:val="1"/>
      <w:numFmt w:val="bullet"/>
      <w:lvlText w:val=""/>
      <w:lvlJc w:val="left"/>
      <w:pPr>
        <w:tabs>
          <w:tab w:val="num" w:pos="3600"/>
        </w:tabs>
        <w:ind w:left="3600" w:hanging="360"/>
      </w:pPr>
      <w:rPr>
        <w:rFonts w:ascii="Wingdings" w:hAnsi="Wingdings" w:hint="default"/>
      </w:rPr>
    </w:lvl>
    <w:lvl w:ilvl="3" w:tplc="A5227ADE" w:tentative="1">
      <w:start w:val="1"/>
      <w:numFmt w:val="bullet"/>
      <w:lvlText w:val=""/>
      <w:lvlJc w:val="left"/>
      <w:pPr>
        <w:tabs>
          <w:tab w:val="num" w:pos="4320"/>
        </w:tabs>
        <w:ind w:left="4320" w:hanging="360"/>
      </w:pPr>
      <w:rPr>
        <w:rFonts w:ascii="Symbol" w:hAnsi="Symbol" w:hint="default"/>
      </w:rPr>
    </w:lvl>
    <w:lvl w:ilvl="4" w:tplc="3BDCED1C" w:tentative="1">
      <w:start w:val="1"/>
      <w:numFmt w:val="bullet"/>
      <w:lvlText w:val="o"/>
      <w:lvlJc w:val="left"/>
      <w:pPr>
        <w:tabs>
          <w:tab w:val="num" w:pos="5040"/>
        </w:tabs>
        <w:ind w:left="5040" w:hanging="360"/>
      </w:pPr>
      <w:rPr>
        <w:rFonts w:ascii="Courier New" w:hAnsi="Courier New" w:hint="default"/>
      </w:rPr>
    </w:lvl>
    <w:lvl w:ilvl="5" w:tplc="CA98DEB2" w:tentative="1">
      <w:start w:val="1"/>
      <w:numFmt w:val="bullet"/>
      <w:lvlText w:val=""/>
      <w:lvlJc w:val="left"/>
      <w:pPr>
        <w:tabs>
          <w:tab w:val="num" w:pos="5760"/>
        </w:tabs>
        <w:ind w:left="5760" w:hanging="360"/>
      </w:pPr>
      <w:rPr>
        <w:rFonts w:ascii="Wingdings" w:hAnsi="Wingdings" w:hint="default"/>
      </w:rPr>
    </w:lvl>
    <w:lvl w:ilvl="6" w:tplc="EB1642C8" w:tentative="1">
      <w:start w:val="1"/>
      <w:numFmt w:val="bullet"/>
      <w:lvlText w:val=""/>
      <w:lvlJc w:val="left"/>
      <w:pPr>
        <w:tabs>
          <w:tab w:val="num" w:pos="6480"/>
        </w:tabs>
        <w:ind w:left="6480" w:hanging="360"/>
      </w:pPr>
      <w:rPr>
        <w:rFonts w:ascii="Symbol" w:hAnsi="Symbol" w:hint="default"/>
      </w:rPr>
    </w:lvl>
    <w:lvl w:ilvl="7" w:tplc="6D04C714" w:tentative="1">
      <w:start w:val="1"/>
      <w:numFmt w:val="bullet"/>
      <w:lvlText w:val="o"/>
      <w:lvlJc w:val="left"/>
      <w:pPr>
        <w:tabs>
          <w:tab w:val="num" w:pos="7200"/>
        </w:tabs>
        <w:ind w:left="7200" w:hanging="360"/>
      </w:pPr>
      <w:rPr>
        <w:rFonts w:ascii="Courier New" w:hAnsi="Courier New" w:hint="default"/>
      </w:rPr>
    </w:lvl>
    <w:lvl w:ilvl="8" w:tplc="CA6C2794" w:tentative="1">
      <w:start w:val="1"/>
      <w:numFmt w:val="bullet"/>
      <w:lvlText w:val=""/>
      <w:lvlJc w:val="left"/>
      <w:pPr>
        <w:tabs>
          <w:tab w:val="num" w:pos="7920"/>
        </w:tabs>
        <w:ind w:left="7920" w:hanging="360"/>
      </w:pPr>
      <w:rPr>
        <w:rFonts w:ascii="Wingdings" w:hAnsi="Wingdings" w:hint="default"/>
      </w:rPr>
    </w:lvl>
  </w:abstractNum>
  <w:abstractNum w:abstractNumId="27">
    <w:nsid w:val="3BF14590"/>
    <w:multiLevelType w:val="hybridMultilevel"/>
    <w:tmpl w:val="E5429E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406E097C"/>
    <w:multiLevelType w:val="hybridMultilevel"/>
    <w:tmpl w:val="2E724512"/>
    <w:lvl w:ilvl="0" w:tplc="04090001">
      <w:start w:val="1"/>
      <w:numFmt w:val="bullet"/>
      <w:lvlText w:val=""/>
      <w:lvlJc w:val="left"/>
      <w:pPr>
        <w:ind w:left="1685" w:hanging="360"/>
      </w:pPr>
      <w:rPr>
        <w:rFonts w:ascii="Symbol" w:hAnsi="Symbol" w:hint="default"/>
      </w:rPr>
    </w:lvl>
    <w:lvl w:ilvl="1" w:tplc="04090003">
      <w:start w:val="1"/>
      <w:numFmt w:val="bullet"/>
      <w:lvlText w:val="o"/>
      <w:lvlJc w:val="left"/>
      <w:pPr>
        <w:ind w:left="2405" w:hanging="360"/>
      </w:pPr>
      <w:rPr>
        <w:rFonts w:ascii="Courier New" w:hAnsi="Courier New" w:cs="Courier New" w:hint="default"/>
      </w:rPr>
    </w:lvl>
    <w:lvl w:ilvl="2" w:tplc="04090005" w:tentative="1">
      <w:start w:val="1"/>
      <w:numFmt w:val="bullet"/>
      <w:lvlText w:val=""/>
      <w:lvlJc w:val="left"/>
      <w:pPr>
        <w:ind w:left="3125" w:hanging="360"/>
      </w:pPr>
      <w:rPr>
        <w:rFonts w:ascii="Wingdings" w:hAnsi="Wingdings" w:hint="default"/>
      </w:rPr>
    </w:lvl>
    <w:lvl w:ilvl="3" w:tplc="04090001" w:tentative="1">
      <w:start w:val="1"/>
      <w:numFmt w:val="bullet"/>
      <w:lvlText w:val=""/>
      <w:lvlJc w:val="left"/>
      <w:pPr>
        <w:ind w:left="3845" w:hanging="360"/>
      </w:pPr>
      <w:rPr>
        <w:rFonts w:ascii="Symbol" w:hAnsi="Symbol" w:hint="default"/>
      </w:rPr>
    </w:lvl>
    <w:lvl w:ilvl="4" w:tplc="04090003" w:tentative="1">
      <w:start w:val="1"/>
      <w:numFmt w:val="bullet"/>
      <w:lvlText w:val="o"/>
      <w:lvlJc w:val="left"/>
      <w:pPr>
        <w:ind w:left="4565" w:hanging="360"/>
      </w:pPr>
      <w:rPr>
        <w:rFonts w:ascii="Courier New" w:hAnsi="Courier New" w:cs="Courier New" w:hint="default"/>
      </w:rPr>
    </w:lvl>
    <w:lvl w:ilvl="5" w:tplc="04090005" w:tentative="1">
      <w:start w:val="1"/>
      <w:numFmt w:val="bullet"/>
      <w:lvlText w:val=""/>
      <w:lvlJc w:val="left"/>
      <w:pPr>
        <w:ind w:left="5285" w:hanging="360"/>
      </w:pPr>
      <w:rPr>
        <w:rFonts w:ascii="Wingdings" w:hAnsi="Wingdings" w:hint="default"/>
      </w:rPr>
    </w:lvl>
    <w:lvl w:ilvl="6" w:tplc="04090001" w:tentative="1">
      <w:start w:val="1"/>
      <w:numFmt w:val="bullet"/>
      <w:lvlText w:val=""/>
      <w:lvlJc w:val="left"/>
      <w:pPr>
        <w:ind w:left="6005" w:hanging="360"/>
      </w:pPr>
      <w:rPr>
        <w:rFonts w:ascii="Symbol" w:hAnsi="Symbol" w:hint="default"/>
      </w:rPr>
    </w:lvl>
    <w:lvl w:ilvl="7" w:tplc="04090003" w:tentative="1">
      <w:start w:val="1"/>
      <w:numFmt w:val="bullet"/>
      <w:lvlText w:val="o"/>
      <w:lvlJc w:val="left"/>
      <w:pPr>
        <w:ind w:left="6725" w:hanging="360"/>
      </w:pPr>
      <w:rPr>
        <w:rFonts w:ascii="Courier New" w:hAnsi="Courier New" w:cs="Courier New" w:hint="default"/>
      </w:rPr>
    </w:lvl>
    <w:lvl w:ilvl="8" w:tplc="04090005" w:tentative="1">
      <w:start w:val="1"/>
      <w:numFmt w:val="bullet"/>
      <w:lvlText w:val=""/>
      <w:lvlJc w:val="left"/>
      <w:pPr>
        <w:ind w:left="7445" w:hanging="360"/>
      </w:pPr>
      <w:rPr>
        <w:rFonts w:ascii="Wingdings" w:hAnsi="Wingdings" w:hint="default"/>
      </w:rPr>
    </w:lvl>
  </w:abstractNum>
  <w:abstractNum w:abstractNumId="29">
    <w:nsid w:val="425F7F4F"/>
    <w:multiLevelType w:val="hybridMultilevel"/>
    <w:tmpl w:val="B0A8CB48"/>
    <w:lvl w:ilvl="0" w:tplc="B2002816">
      <w:start w:val="1"/>
      <w:numFmt w:val="bullet"/>
      <w:lvlText w:val=""/>
      <w:lvlJc w:val="left"/>
      <w:pPr>
        <w:tabs>
          <w:tab w:val="num" w:pos="0"/>
        </w:tabs>
        <w:ind w:left="3240" w:hanging="360"/>
      </w:pPr>
      <w:rPr>
        <w:rFonts w:ascii="Symbol" w:hAnsi="Symbol" w:hint="default"/>
        <w:color w:val="86BD31"/>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439B4AAC"/>
    <w:multiLevelType w:val="hybridMultilevel"/>
    <w:tmpl w:val="F3CC6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A20166"/>
    <w:multiLevelType w:val="singleLevel"/>
    <w:tmpl w:val="19CE397E"/>
    <w:lvl w:ilvl="0">
      <w:start w:val="1"/>
      <w:numFmt w:val="decimal"/>
      <w:lvlText w:val="%1."/>
      <w:legacy w:legacy="1" w:legacySpace="0" w:legacyIndent="360"/>
      <w:lvlJc w:val="left"/>
      <w:pPr>
        <w:ind w:left="2880" w:hanging="360"/>
      </w:pPr>
    </w:lvl>
  </w:abstractNum>
  <w:abstractNum w:abstractNumId="32">
    <w:nsid w:val="4D3E12F1"/>
    <w:multiLevelType w:val="hybridMultilevel"/>
    <w:tmpl w:val="94BED862"/>
    <w:lvl w:ilvl="0" w:tplc="04090001">
      <w:start w:val="1"/>
      <w:numFmt w:val="bullet"/>
      <w:lvlText w:val=""/>
      <w:lvlJc w:val="left"/>
      <w:pPr>
        <w:ind w:left="3255" w:hanging="360"/>
      </w:pPr>
      <w:rPr>
        <w:rFonts w:ascii="Symbol" w:hAnsi="Symbol" w:hint="default"/>
      </w:rPr>
    </w:lvl>
    <w:lvl w:ilvl="1" w:tplc="04090003" w:tentative="1">
      <w:start w:val="1"/>
      <w:numFmt w:val="bullet"/>
      <w:lvlText w:val="o"/>
      <w:lvlJc w:val="left"/>
      <w:pPr>
        <w:ind w:left="3975" w:hanging="360"/>
      </w:pPr>
      <w:rPr>
        <w:rFonts w:ascii="Courier New" w:hAnsi="Courier New" w:cs="Courier New" w:hint="default"/>
      </w:rPr>
    </w:lvl>
    <w:lvl w:ilvl="2" w:tplc="04090005" w:tentative="1">
      <w:start w:val="1"/>
      <w:numFmt w:val="bullet"/>
      <w:lvlText w:val=""/>
      <w:lvlJc w:val="left"/>
      <w:pPr>
        <w:ind w:left="4695" w:hanging="360"/>
      </w:pPr>
      <w:rPr>
        <w:rFonts w:ascii="Wingdings" w:hAnsi="Wingdings" w:hint="default"/>
      </w:rPr>
    </w:lvl>
    <w:lvl w:ilvl="3" w:tplc="04090001" w:tentative="1">
      <w:start w:val="1"/>
      <w:numFmt w:val="bullet"/>
      <w:lvlText w:val=""/>
      <w:lvlJc w:val="left"/>
      <w:pPr>
        <w:ind w:left="5415" w:hanging="360"/>
      </w:pPr>
      <w:rPr>
        <w:rFonts w:ascii="Symbol" w:hAnsi="Symbol" w:hint="default"/>
      </w:rPr>
    </w:lvl>
    <w:lvl w:ilvl="4" w:tplc="04090003" w:tentative="1">
      <w:start w:val="1"/>
      <w:numFmt w:val="bullet"/>
      <w:lvlText w:val="o"/>
      <w:lvlJc w:val="left"/>
      <w:pPr>
        <w:ind w:left="6135" w:hanging="360"/>
      </w:pPr>
      <w:rPr>
        <w:rFonts w:ascii="Courier New" w:hAnsi="Courier New" w:cs="Courier New" w:hint="default"/>
      </w:rPr>
    </w:lvl>
    <w:lvl w:ilvl="5" w:tplc="04090005" w:tentative="1">
      <w:start w:val="1"/>
      <w:numFmt w:val="bullet"/>
      <w:lvlText w:val=""/>
      <w:lvlJc w:val="left"/>
      <w:pPr>
        <w:ind w:left="6855" w:hanging="360"/>
      </w:pPr>
      <w:rPr>
        <w:rFonts w:ascii="Wingdings" w:hAnsi="Wingdings" w:hint="default"/>
      </w:rPr>
    </w:lvl>
    <w:lvl w:ilvl="6" w:tplc="04090001" w:tentative="1">
      <w:start w:val="1"/>
      <w:numFmt w:val="bullet"/>
      <w:lvlText w:val=""/>
      <w:lvlJc w:val="left"/>
      <w:pPr>
        <w:ind w:left="7575" w:hanging="360"/>
      </w:pPr>
      <w:rPr>
        <w:rFonts w:ascii="Symbol" w:hAnsi="Symbol" w:hint="default"/>
      </w:rPr>
    </w:lvl>
    <w:lvl w:ilvl="7" w:tplc="04090003" w:tentative="1">
      <w:start w:val="1"/>
      <w:numFmt w:val="bullet"/>
      <w:lvlText w:val="o"/>
      <w:lvlJc w:val="left"/>
      <w:pPr>
        <w:ind w:left="8295" w:hanging="360"/>
      </w:pPr>
      <w:rPr>
        <w:rFonts w:ascii="Courier New" w:hAnsi="Courier New" w:cs="Courier New" w:hint="default"/>
      </w:rPr>
    </w:lvl>
    <w:lvl w:ilvl="8" w:tplc="04090005" w:tentative="1">
      <w:start w:val="1"/>
      <w:numFmt w:val="bullet"/>
      <w:lvlText w:val=""/>
      <w:lvlJc w:val="left"/>
      <w:pPr>
        <w:ind w:left="9015" w:hanging="360"/>
      </w:pPr>
      <w:rPr>
        <w:rFonts w:ascii="Wingdings" w:hAnsi="Wingdings" w:hint="default"/>
      </w:rPr>
    </w:lvl>
  </w:abstractNum>
  <w:abstractNum w:abstractNumId="33">
    <w:nsid w:val="4D6B3A9D"/>
    <w:multiLevelType w:val="hybridMultilevel"/>
    <w:tmpl w:val="B3509A9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53A47A73"/>
    <w:multiLevelType w:val="hybridMultilevel"/>
    <w:tmpl w:val="4C6C2FD6"/>
    <w:lvl w:ilvl="0" w:tplc="280A0001">
      <w:start w:val="1"/>
      <w:numFmt w:val="bullet"/>
      <w:lvlText w:val=""/>
      <w:lvlJc w:val="left"/>
      <w:pPr>
        <w:ind w:left="1325" w:hanging="360"/>
      </w:pPr>
      <w:rPr>
        <w:rFonts w:ascii="Symbol" w:hAnsi="Symbol" w:hint="default"/>
      </w:rPr>
    </w:lvl>
    <w:lvl w:ilvl="1" w:tplc="280A0003" w:tentative="1">
      <w:start w:val="1"/>
      <w:numFmt w:val="bullet"/>
      <w:lvlText w:val="o"/>
      <w:lvlJc w:val="left"/>
      <w:pPr>
        <w:ind w:left="2045" w:hanging="360"/>
      </w:pPr>
      <w:rPr>
        <w:rFonts w:ascii="Courier New" w:hAnsi="Courier New" w:cs="Courier New" w:hint="default"/>
      </w:rPr>
    </w:lvl>
    <w:lvl w:ilvl="2" w:tplc="280A0005" w:tentative="1">
      <w:start w:val="1"/>
      <w:numFmt w:val="bullet"/>
      <w:lvlText w:val=""/>
      <w:lvlJc w:val="left"/>
      <w:pPr>
        <w:ind w:left="2765" w:hanging="360"/>
      </w:pPr>
      <w:rPr>
        <w:rFonts w:ascii="Wingdings" w:hAnsi="Wingdings" w:hint="default"/>
      </w:rPr>
    </w:lvl>
    <w:lvl w:ilvl="3" w:tplc="280A0001" w:tentative="1">
      <w:start w:val="1"/>
      <w:numFmt w:val="bullet"/>
      <w:lvlText w:val=""/>
      <w:lvlJc w:val="left"/>
      <w:pPr>
        <w:ind w:left="3485" w:hanging="360"/>
      </w:pPr>
      <w:rPr>
        <w:rFonts w:ascii="Symbol" w:hAnsi="Symbol" w:hint="default"/>
      </w:rPr>
    </w:lvl>
    <w:lvl w:ilvl="4" w:tplc="280A0003" w:tentative="1">
      <w:start w:val="1"/>
      <w:numFmt w:val="bullet"/>
      <w:lvlText w:val="o"/>
      <w:lvlJc w:val="left"/>
      <w:pPr>
        <w:ind w:left="4205" w:hanging="360"/>
      </w:pPr>
      <w:rPr>
        <w:rFonts w:ascii="Courier New" w:hAnsi="Courier New" w:cs="Courier New" w:hint="default"/>
      </w:rPr>
    </w:lvl>
    <w:lvl w:ilvl="5" w:tplc="280A0005" w:tentative="1">
      <w:start w:val="1"/>
      <w:numFmt w:val="bullet"/>
      <w:lvlText w:val=""/>
      <w:lvlJc w:val="left"/>
      <w:pPr>
        <w:ind w:left="4925" w:hanging="360"/>
      </w:pPr>
      <w:rPr>
        <w:rFonts w:ascii="Wingdings" w:hAnsi="Wingdings" w:hint="default"/>
      </w:rPr>
    </w:lvl>
    <w:lvl w:ilvl="6" w:tplc="280A0001" w:tentative="1">
      <w:start w:val="1"/>
      <w:numFmt w:val="bullet"/>
      <w:lvlText w:val=""/>
      <w:lvlJc w:val="left"/>
      <w:pPr>
        <w:ind w:left="5645" w:hanging="360"/>
      </w:pPr>
      <w:rPr>
        <w:rFonts w:ascii="Symbol" w:hAnsi="Symbol" w:hint="default"/>
      </w:rPr>
    </w:lvl>
    <w:lvl w:ilvl="7" w:tplc="280A0003" w:tentative="1">
      <w:start w:val="1"/>
      <w:numFmt w:val="bullet"/>
      <w:lvlText w:val="o"/>
      <w:lvlJc w:val="left"/>
      <w:pPr>
        <w:ind w:left="6365" w:hanging="360"/>
      </w:pPr>
      <w:rPr>
        <w:rFonts w:ascii="Courier New" w:hAnsi="Courier New" w:cs="Courier New" w:hint="default"/>
      </w:rPr>
    </w:lvl>
    <w:lvl w:ilvl="8" w:tplc="280A0005" w:tentative="1">
      <w:start w:val="1"/>
      <w:numFmt w:val="bullet"/>
      <w:lvlText w:val=""/>
      <w:lvlJc w:val="left"/>
      <w:pPr>
        <w:ind w:left="7085" w:hanging="360"/>
      </w:pPr>
      <w:rPr>
        <w:rFonts w:ascii="Wingdings" w:hAnsi="Wingdings" w:hint="default"/>
      </w:rPr>
    </w:lvl>
  </w:abstractNum>
  <w:abstractNum w:abstractNumId="35">
    <w:nsid w:val="5D393029"/>
    <w:multiLevelType w:val="hybridMultilevel"/>
    <w:tmpl w:val="A1C6A55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nsid w:val="5F4220F7"/>
    <w:multiLevelType w:val="hybridMultilevel"/>
    <w:tmpl w:val="7A941CDC"/>
    <w:lvl w:ilvl="0" w:tplc="0409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60F55FF8"/>
    <w:multiLevelType w:val="hybridMultilevel"/>
    <w:tmpl w:val="FBFEC73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nsid w:val="666F0F48"/>
    <w:multiLevelType w:val="hybridMultilevel"/>
    <w:tmpl w:val="E49A69B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nsid w:val="668B40F5"/>
    <w:multiLevelType w:val="hybridMultilevel"/>
    <w:tmpl w:val="85CEAD6E"/>
    <w:lvl w:ilvl="0" w:tplc="875A11E2">
      <w:start w:val="1"/>
      <w:numFmt w:val="decimal"/>
      <w:lvlText w:val="%1."/>
      <w:lvlJc w:val="left"/>
      <w:pPr>
        <w:ind w:left="2880" w:hanging="360"/>
      </w:pPr>
      <w:rPr>
        <w:rFonts w:ascii="inherit" w:hAnsi="inherit" w:hint="default"/>
        <w:b/>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757472B"/>
    <w:multiLevelType w:val="hybridMultilevel"/>
    <w:tmpl w:val="07384FC8"/>
    <w:lvl w:ilvl="0" w:tplc="A802C728">
      <w:numFmt w:val="bullet"/>
      <w:lvlText w:val="-"/>
      <w:lvlJc w:val="left"/>
      <w:pPr>
        <w:ind w:left="1325" w:hanging="360"/>
      </w:pPr>
      <w:rPr>
        <w:rFonts w:ascii="Arial Narrow" w:eastAsia="Times New Roman" w:hAnsi="Arial Narrow" w:cs="Calibri" w:hint="default"/>
      </w:rPr>
    </w:lvl>
    <w:lvl w:ilvl="1" w:tplc="04090003">
      <w:start w:val="1"/>
      <w:numFmt w:val="bullet"/>
      <w:lvlText w:val="o"/>
      <w:lvlJc w:val="left"/>
      <w:pPr>
        <w:ind w:left="2045" w:hanging="360"/>
      </w:pPr>
      <w:rPr>
        <w:rFonts w:ascii="Courier New" w:hAnsi="Courier New" w:cs="Courier New" w:hint="default"/>
      </w:rPr>
    </w:lvl>
    <w:lvl w:ilvl="2" w:tplc="04090005">
      <w:start w:val="1"/>
      <w:numFmt w:val="bullet"/>
      <w:lvlText w:val=""/>
      <w:lvlJc w:val="left"/>
      <w:pPr>
        <w:ind w:left="2765" w:hanging="360"/>
      </w:pPr>
      <w:rPr>
        <w:rFonts w:ascii="Wingdings" w:hAnsi="Wingdings" w:hint="default"/>
      </w:rPr>
    </w:lvl>
    <w:lvl w:ilvl="3" w:tplc="04090001">
      <w:start w:val="1"/>
      <w:numFmt w:val="bullet"/>
      <w:lvlText w:val=""/>
      <w:lvlJc w:val="left"/>
      <w:pPr>
        <w:ind w:left="3485" w:hanging="360"/>
      </w:pPr>
      <w:rPr>
        <w:rFonts w:ascii="Symbol" w:hAnsi="Symbol" w:hint="default"/>
      </w:rPr>
    </w:lvl>
    <w:lvl w:ilvl="4" w:tplc="04090003">
      <w:start w:val="1"/>
      <w:numFmt w:val="bullet"/>
      <w:lvlText w:val="o"/>
      <w:lvlJc w:val="left"/>
      <w:pPr>
        <w:ind w:left="4205" w:hanging="360"/>
      </w:pPr>
      <w:rPr>
        <w:rFonts w:ascii="Courier New" w:hAnsi="Courier New" w:cs="Courier New" w:hint="default"/>
      </w:rPr>
    </w:lvl>
    <w:lvl w:ilvl="5" w:tplc="04090005">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41">
    <w:nsid w:val="69082616"/>
    <w:multiLevelType w:val="hybridMultilevel"/>
    <w:tmpl w:val="99803930"/>
    <w:lvl w:ilvl="0" w:tplc="D2940B8E">
      <w:numFmt w:val="bullet"/>
      <w:lvlText w:val="-"/>
      <w:lvlJc w:val="left"/>
      <w:pPr>
        <w:ind w:left="2880" w:hanging="360"/>
      </w:pPr>
      <w:rPr>
        <w:rFonts w:ascii="Arial Narrow" w:eastAsiaTheme="minorHAnsi" w:hAnsi="Arial Narrow" w:cstheme="minorBidi"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69AF203D"/>
    <w:multiLevelType w:val="hybridMultilevel"/>
    <w:tmpl w:val="D76E59F4"/>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6AF205B6"/>
    <w:multiLevelType w:val="hybridMultilevel"/>
    <w:tmpl w:val="12164986"/>
    <w:lvl w:ilvl="0" w:tplc="040A000F">
      <w:start w:val="1"/>
      <w:numFmt w:val="decimal"/>
      <w:lvlText w:val="%1."/>
      <w:lvlJc w:val="left"/>
      <w:pPr>
        <w:ind w:left="3272" w:hanging="360"/>
      </w:pPr>
    </w:lvl>
    <w:lvl w:ilvl="1" w:tplc="040A0019" w:tentative="1">
      <w:start w:val="1"/>
      <w:numFmt w:val="lowerLetter"/>
      <w:lvlText w:val="%2."/>
      <w:lvlJc w:val="left"/>
      <w:pPr>
        <w:ind w:left="3992" w:hanging="360"/>
      </w:pPr>
    </w:lvl>
    <w:lvl w:ilvl="2" w:tplc="040A001B" w:tentative="1">
      <w:start w:val="1"/>
      <w:numFmt w:val="lowerRoman"/>
      <w:lvlText w:val="%3."/>
      <w:lvlJc w:val="right"/>
      <w:pPr>
        <w:ind w:left="4712" w:hanging="180"/>
      </w:pPr>
    </w:lvl>
    <w:lvl w:ilvl="3" w:tplc="040A000F" w:tentative="1">
      <w:start w:val="1"/>
      <w:numFmt w:val="decimal"/>
      <w:lvlText w:val="%4."/>
      <w:lvlJc w:val="left"/>
      <w:pPr>
        <w:ind w:left="5432" w:hanging="360"/>
      </w:pPr>
    </w:lvl>
    <w:lvl w:ilvl="4" w:tplc="040A0019" w:tentative="1">
      <w:start w:val="1"/>
      <w:numFmt w:val="lowerLetter"/>
      <w:lvlText w:val="%5."/>
      <w:lvlJc w:val="left"/>
      <w:pPr>
        <w:ind w:left="6152" w:hanging="360"/>
      </w:pPr>
    </w:lvl>
    <w:lvl w:ilvl="5" w:tplc="040A001B" w:tentative="1">
      <w:start w:val="1"/>
      <w:numFmt w:val="lowerRoman"/>
      <w:lvlText w:val="%6."/>
      <w:lvlJc w:val="right"/>
      <w:pPr>
        <w:ind w:left="6872" w:hanging="180"/>
      </w:pPr>
    </w:lvl>
    <w:lvl w:ilvl="6" w:tplc="040A000F" w:tentative="1">
      <w:start w:val="1"/>
      <w:numFmt w:val="decimal"/>
      <w:lvlText w:val="%7."/>
      <w:lvlJc w:val="left"/>
      <w:pPr>
        <w:ind w:left="7592" w:hanging="360"/>
      </w:pPr>
    </w:lvl>
    <w:lvl w:ilvl="7" w:tplc="040A0019" w:tentative="1">
      <w:start w:val="1"/>
      <w:numFmt w:val="lowerLetter"/>
      <w:lvlText w:val="%8."/>
      <w:lvlJc w:val="left"/>
      <w:pPr>
        <w:ind w:left="8312" w:hanging="360"/>
      </w:pPr>
    </w:lvl>
    <w:lvl w:ilvl="8" w:tplc="040A001B" w:tentative="1">
      <w:start w:val="1"/>
      <w:numFmt w:val="lowerRoman"/>
      <w:lvlText w:val="%9."/>
      <w:lvlJc w:val="right"/>
      <w:pPr>
        <w:ind w:left="9032" w:hanging="180"/>
      </w:pPr>
    </w:lvl>
  </w:abstractNum>
  <w:abstractNum w:abstractNumId="44">
    <w:nsid w:val="759C39E7"/>
    <w:multiLevelType w:val="hybridMultilevel"/>
    <w:tmpl w:val="FF5E3E12"/>
    <w:lvl w:ilvl="0" w:tplc="040A0001">
      <w:start w:val="1"/>
      <w:numFmt w:val="bullet"/>
      <w:lvlText w:val=""/>
      <w:lvlJc w:val="left"/>
      <w:pPr>
        <w:ind w:left="3240" w:hanging="360"/>
      </w:pPr>
      <w:rPr>
        <w:rFonts w:ascii="Symbol" w:hAnsi="Symbol" w:hint="default"/>
      </w:rPr>
    </w:lvl>
    <w:lvl w:ilvl="1" w:tplc="040A0003" w:tentative="1">
      <w:start w:val="1"/>
      <w:numFmt w:val="bullet"/>
      <w:lvlText w:val="o"/>
      <w:lvlJc w:val="left"/>
      <w:pPr>
        <w:ind w:left="3960" w:hanging="360"/>
      </w:pPr>
      <w:rPr>
        <w:rFonts w:ascii="Courier New" w:hAnsi="Courier New" w:cs="Courier New" w:hint="default"/>
      </w:rPr>
    </w:lvl>
    <w:lvl w:ilvl="2" w:tplc="040A0005" w:tentative="1">
      <w:start w:val="1"/>
      <w:numFmt w:val="bullet"/>
      <w:lvlText w:val=""/>
      <w:lvlJc w:val="left"/>
      <w:pPr>
        <w:ind w:left="4680" w:hanging="360"/>
      </w:pPr>
      <w:rPr>
        <w:rFonts w:ascii="Wingdings" w:hAnsi="Wingdings" w:hint="default"/>
      </w:rPr>
    </w:lvl>
    <w:lvl w:ilvl="3" w:tplc="040A0001" w:tentative="1">
      <w:start w:val="1"/>
      <w:numFmt w:val="bullet"/>
      <w:lvlText w:val=""/>
      <w:lvlJc w:val="left"/>
      <w:pPr>
        <w:ind w:left="5400" w:hanging="360"/>
      </w:pPr>
      <w:rPr>
        <w:rFonts w:ascii="Symbol" w:hAnsi="Symbol" w:hint="default"/>
      </w:rPr>
    </w:lvl>
    <w:lvl w:ilvl="4" w:tplc="040A0003" w:tentative="1">
      <w:start w:val="1"/>
      <w:numFmt w:val="bullet"/>
      <w:lvlText w:val="o"/>
      <w:lvlJc w:val="left"/>
      <w:pPr>
        <w:ind w:left="6120" w:hanging="360"/>
      </w:pPr>
      <w:rPr>
        <w:rFonts w:ascii="Courier New" w:hAnsi="Courier New" w:cs="Courier New" w:hint="default"/>
      </w:rPr>
    </w:lvl>
    <w:lvl w:ilvl="5" w:tplc="040A0005" w:tentative="1">
      <w:start w:val="1"/>
      <w:numFmt w:val="bullet"/>
      <w:lvlText w:val=""/>
      <w:lvlJc w:val="left"/>
      <w:pPr>
        <w:ind w:left="6840" w:hanging="360"/>
      </w:pPr>
      <w:rPr>
        <w:rFonts w:ascii="Wingdings" w:hAnsi="Wingdings" w:hint="default"/>
      </w:rPr>
    </w:lvl>
    <w:lvl w:ilvl="6" w:tplc="040A0001" w:tentative="1">
      <w:start w:val="1"/>
      <w:numFmt w:val="bullet"/>
      <w:lvlText w:val=""/>
      <w:lvlJc w:val="left"/>
      <w:pPr>
        <w:ind w:left="7560" w:hanging="360"/>
      </w:pPr>
      <w:rPr>
        <w:rFonts w:ascii="Symbol" w:hAnsi="Symbol" w:hint="default"/>
      </w:rPr>
    </w:lvl>
    <w:lvl w:ilvl="7" w:tplc="040A0003" w:tentative="1">
      <w:start w:val="1"/>
      <w:numFmt w:val="bullet"/>
      <w:lvlText w:val="o"/>
      <w:lvlJc w:val="left"/>
      <w:pPr>
        <w:ind w:left="8280" w:hanging="360"/>
      </w:pPr>
      <w:rPr>
        <w:rFonts w:ascii="Courier New" w:hAnsi="Courier New" w:cs="Courier New" w:hint="default"/>
      </w:rPr>
    </w:lvl>
    <w:lvl w:ilvl="8" w:tplc="040A0005" w:tentative="1">
      <w:start w:val="1"/>
      <w:numFmt w:val="bullet"/>
      <w:lvlText w:val=""/>
      <w:lvlJc w:val="left"/>
      <w:pPr>
        <w:ind w:left="9000" w:hanging="360"/>
      </w:pPr>
      <w:rPr>
        <w:rFonts w:ascii="Wingdings" w:hAnsi="Wingdings" w:hint="default"/>
      </w:rPr>
    </w:lvl>
  </w:abstractNum>
  <w:abstractNum w:abstractNumId="45">
    <w:nsid w:val="79BD1674"/>
    <w:multiLevelType w:val="hybridMultilevel"/>
    <w:tmpl w:val="0D62DCF8"/>
    <w:lvl w:ilvl="0" w:tplc="040A0001">
      <w:start w:val="1"/>
      <w:numFmt w:val="bullet"/>
      <w:lvlText w:val=""/>
      <w:lvlJc w:val="left"/>
      <w:pPr>
        <w:ind w:left="3272" w:hanging="360"/>
      </w:pPr>
      <w:rPr>
        <w:rFonts w:ascii="Symbol" w:hAnsi="Symbol" w:hint="default"/>
      </w:rPr>
    </w:lvl>
    <w:lvl w:ilvl="1" w:tplc="040A0003" w:tentative="1">
      <w:start w:val="1"/>
      <w:numFmt w:val="bullet"/>
      <w:lvlText w:val="o"/>
      <w:lvlJc w:val="left"/>
      <w:pPr>
        <w:ind w:left="3992" w:hanging="360"/>
      </w:pPr>
      <w:rPr>
        <w:rFonts w:ascii="Courier New" w:hAnsi="Courier New" w:cs="Courier New" w:hint="default"/>
      </w:rPr>
    </w:lvl>
    <w:lvl w:ilvl="2" w:tplc="040A0005" w:tentative="1">
      <w:start w:val="1"/>
      <w:numFmt w:val="bullet"/>
      <w:lvlText w:val=""/>
      <w:lvlJc w:val="left"/>
      <w:pPr>
        <w:ind w:left="4712" w:hanging="360"/>
      </w:pPr>
      <w:rPr>
        <w:rFonts w:ascii="Wingdings" w:hAnsi="Wingdings" w:hint="default"/>
      </w:rPr>
    </w:lvl>
    <w:lvl w:ilvl="3" w:tplc="040A0001" w:tentative="1">
      <w:start w:val="1"/>
      <w:numFmt w:val="bullet"/>
      <w:lvlText w:val=""/>
      <w:lvlJc w:val="left"/>
      <w:pPr>
        <w:ind w:left="5432" w:hanging="360"/>
      </w:pPr>
      <w:rPr>
        <w:rFonts w:ascii="Symbol" w:hAnsi="Symbol" w:hint="default"/>
      </w:rPr>
    </w:lvl>
    <w:lvl w:ilvl="4" w:tplc="040A0003" w:tentative="1">
      <w:start w:val="1"/>
      <w:numFmt w:val="bullet"/>
      <w:lvlText w:val="o"/>
      <w:lvlJc w:val="left"/>
      <w:pPr>
        <w:ind w:left="6152" w:hanging="360"/>
      </w:pPr>
      <w:rPr>
        <w:rFonts w:ascii="Courier New" w:hAnsi="Courier New" w:cs="Courier New" w:hint="default"/>
      </w:rPr>
    </w:lvl>
    <w:lvl w:ilvl="5" w:tplc="040A0005" w:tentative="1">
      <w:start w:val="1"/>
      <w:numFmt w:val="bullet"/>
      <w:lvlText w:val=""/>
      <w:lvlJc w:val="left"/>
      <w:pPr>
        <w:ind w:left="6872" w:hanging="360"/>
      </w:pPr>
      <w:rPr>
        <w:rFonts w:ascii="Wingdings" w:hAnsi="Wingdings" w:hint="default"/>
      </w:rPr>
    </w:lvl>
    <w:lvl w:ilvl="6" w:tplc="040A0001" w:tentative="1">
      <w:start w:val="1"/>
      <w:numFmt w:val="bullet"/>
      <w:lvlText w:val=""/>
      <w:lvlJc w:val="left"/>
      <w:pPr>
        <w:ind w:left="7592" w:hanging="360"/>
      </w:pPr>
      <w:rPr>
        <w:rFonts w:ascii="Symbol" w:hAnsi="Symbol" w:hint="default"/>
      </w:rPr>
    </w:lvl>
    <w:lvl w:ilvl="7" w:tplc="040A0003" w:tentative="1">
      <w:start w:val="1"/>
      <w:numFmt w:val="bullet"/>
      <w:lvlText w:val="o"/>
      <w:lvlJc w:val="left"/>
      <w:pPr>
        <w:ind w:left="8312" w:hanging="360"/>
      </w:pPr>
      <w:rPr>
        <w:rFonts w:ascii="Courier New" w:hAnsi="Courier New" w:cs="Courier New" w:hint="default"/>
      </w:rPr>
    </w:lvl>
    <w:lvl w:ilvl="8" w:tplc="040A0005" w:tentative="1">
      <w:start w:val="1"/>
      <w:numFmt w:val="bullet"/>
      <w:lvlText w:val=""/>
      <w:lvlJc w:val="left"/>
      <w:pPr>
        <w:ind w:left="9032" w:hanging="360"/>
      </w:pPr>
      <w:rPr>
        <w:rFonts w:ascii="Wingdings" w:hAnsi="Wingdings" w:hint="default"/>
      </w:rPr>
    </w:lvl>
  </w:abstractNum>
  <w:abstractNum w:abstractNumId="46">
    <w:nsid w:val="7E027142"/>
    <w:multiLevelType w:val="hybridMultilevel"/>
    <w:tmpl w:val="D2A8139C"/>
    <w:lvl w:ilvl="0" w:tplc="0409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nsid w:val="7E04373B"/>
    <w:multiLevelType w:val="hybridMultilevel"/>
    <w:tmpl w:val="419C4F10"/>
    <w:lvl w:ilvl="0" w:tplc="6B7C05B4">
      <w:start w:val="1"/>
      <w:numFmt w:val="bullet"/>
      <w:lvlText w:val=""/>
      <w:lvlJc w:val="left"/>
      <w:pPr>
        <w:tabs>
          <w:tab w:val="num" w:pos="720"/>
        </w:tabs>
        <w:ind w:left="720" w:hanging="360"/>
      </w:pPr>
      <w:rPr>
        <w:rFonts w:ascii="Wingdings" w:hAnsi="Wingdings" w:hint="default"/>
      </w:rPr>
    </w:lvl>
    <w:lvl w:ilvl="1" w:tplc="40CEA978" w:tentative="1">
      <w:start w:val="1"/>
      <w:numFmt w:val="bullet"/>
      <w:lvlText w:val=""/>
      <w:lvlJc w:val="left"/>
      <w:pPr>
        <w:tabs>
          <w:tab w:val="num" w:pos="1440"/>
        </w:tabs>
        <w:ind w:left="1440" w:hanging="360"/>
      </w:pPr>
      <w:rPr>
        <w:rFonts w:ascii="Wingdings" w:hAnsi="Wingdings" w:hint="default"/>
      </w:rPr>
    </w:lvl>
    <w:lvl w:ilvl="2" w:tplc="FBC8E6A4" w:tentative="1">
      <w:start w:val="1"/>
      <w:numFmt w:val="bullet"/>
      <w:lvlText w:val=""/>
      <w:lvlJc w:val="left"/>
      <w:pPr>
        <w:tabs>
          <w:tab w:val="num" w:pos="2160"/>
        </w:tabs>
        <w:ind w:left="2160" w:hanging="360"/>
      </w:pPr>
      <w:rPr>
        <w:rFonts w:ascii="Wingdings" w:hAnsi="Wingdings" w:hint="default"/>
      </w:rPr>
    </w:lvl>
    <w:lvl w:ilvl="3" w:tplc="B7F81746" w:tentative="1">
      <w:start w:val="1"/>
      <w:numFmt w:val="bullet"/>
      <w:lvlText w:val=""/>
      <w:lvlJc w:val="left"/>
      <w:pPr>
        <w:tabs>
          <w:tab w:val="num" w:pos="2880"/>
        </w:tabs>
        <w:ind w:left="2880" w:hanging="360"/>
      </w:pPr>
      <w:rPr>
        <w:rFonts w:ascii="Wingdings" w:hAnsi="Wingdings" w:hint="default"/>
      </w:rPr>
    </w:lvl>
    <w:lvl w:ilvl="4" w:tplc="2ADEE894" w:tentative="1">
      <w:start w:val="1"/>
      <w:numFmt w:val="bullet"/>
      <w:lvlText w:val=""/>
      <w:lvlJc w:val="left"/>
      <w:pPr>
        <w:tabs>
          <w:tab w:val="num" w:pos="3600"/>
        </w:tabs>
        <w:ind w:left="3600" w:hanging="360"/>
      </w:pPr>
      <w:rPr>
        <w:rFonts w:ascii="Wingdings" w:hAnsi="Wingdings" w:hint="default"/>
      </w:rPr>
    </w:lvl>
    <w:lvl w:ilvl="5" w:tplc="24121594" w:tentative="1">
      <w:start w:val="1"/>
      <w:numFmt w:val="bullet"/>
      <w:lvlText w:val=""/>
      <w:lvlJc w:val="left"/>
      <w:pPr>
        <w:tabs>
          <w:tab w:val="num" w:pos="4320"/>
        </w:tabs>
        <w:ind w:left="4320" w:hanging="360"/>
      </w:pPr>
      <w:rPr>
        <w:rFonts w:ascii="Wingdings" w:hAnsi="Wingdings" w:hint="default"/>
      </w:rPr>
    </w:lvl>
    <w:lvl w:ilvl="6" w:tplc="3F645BF2" w:tentative="1">
      <w:start w:val="1"/>
      <w:numFmt w:val="bullet"/>
      <w:lvlText w:val=""/>
      <w:lvlJc w:val="left"/>
      <w:pPr>
        <w:tabs>
          <w:tab w:val="num" w:pos="5040"/>
        </w:tabs>
        <w:ind w:left="5040" w:hanging="360"/>
      </w:pPr>
      <w:rPr>
        <w:rFonts w:ascii="Wingdings" w:hAnsi="Wingdings" w:hint="default"/>
      </w:rPr>
    </w:lvl>
    <w:lvl w:ilvl="7" w:tplc="E6A6118E" w:tentative="1">
      <w:start w:val="1"/>
      <w:numFmt w:val="bullet"/>
      <w:lvlText w:val=""/>
      <w:lvlJc w:val="left"/>
      <w:pPr>
        <w:tabs>
          <w:tab w:val="num" w:pos="5760"/>
        </w:tabs>
        <w:ind w:left="5760" w:hanging="360"/>
      </w:pPr>
      <w:rPr>
        <w:rFonts w:ascii="Wingdings" w:hAnsi="Wingdings" w:hint="default"/>
      </w:rPr>
    </w:lvl>
    <w:lvl w:ilvl="8" w:tplc="CF661E12"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2"/>
  </w:num>
  <w:num w:numId="3">
    <w:abstractNumId w:val="15"/>
  </w:num>
  <w:num w:numId="4">
    <w:abstractNumId w:val="14"/>
  </w:num>
  <w:num w:numId="5">
    <w:abstractNumId w:val="1"/>
  </w:num>
  <w:num w:numId="6">
    <w:abstractNumId w:val="0"/>
  </w:num>
  <w:num w:numId="7">
    <w:abstractNumId w:val="2"/>
  </w:num>
  <w:num w:numId="8">
    <w:abstractNumId w:val="3"/>
    <w:lvlOverride w:ilvl="0">
      <w:lvl w:ilvl="0">
        <w:start w:val="1"/>
        <w:numFmt w:val="bullet"/>
        <w:lvlText w:val=""/>
        <w:legacy w:legacy="1" w:legacySpace="0" w:legacyIndent="216"/>
        <w:lvlJc w:val="left"/>
        <w:pPr>
          <w:ind w:left="3096" w:hanging="216"/>
        </w:pPr>
        <w:rPr>
          <w:rFonts w:ascii="Symbol" w:hAnsi="Symbol" w:hint="default"/>
        </w:rPr>
      </w:lvl>
    </w:lvlOverride>
  </w:num>
  <w:num w:numId="9">
    <w:abstractNumId w:val="8"/>
  </w:num>
  <w:num w:numId="10">
    <w:abstractNumId w:val="31"/>
  </w:num>
  <w:num w:numId="11">
    <w:abstractNumId w:val="11"/>
  </w:num>
  <w:num w:numId="12">
    <w:abstractNumId w:val="13"/>
  </w:num>
  <w:num w:numId="13">
    <w:abstractNumId w:val="40"/>
  </w:num>
  <w:num w:numId="14">
    <w:abstractNumId w:val="28"/>
  </w:num>
  <w:num w:numId="15">
    <w:abstractNumId w:val="29"/>
  </w:num>
  <w:num w:numId="16">
    <w:abstractNumId w:val="26"/>
  </w:num>
  <w:num w:numId="17">
    <w:abstractNumId w:val="35"/>
  </w:num>
  <w:num w:numId="18">
    <w:abstractNumId w:val="34"/>
  </w:num>
  <w:num w:numId="19">
    <w:abstractNumId w:val="37"/>
  </w:num>
  <w:num w:numId="20">
    <w:abstractNumId w:val="9"/>
  </w:num>
  <w:num w:numId="21">
    <w:abstractNumId w:val="32"/>
  </w:num>
  <w:num w:numId="22">
    <w:abstractNumId w:val="42"/>
  </w:num>
  <w:num w:numId="23">
    <w:abstractNumId w:val="46"/>
  </w:num>
  <w:num w:numId="24">
    <w:abstractNumId w:val="18"/>
  </w:num>
  <w:num w:numId="25">
    <w:abstractNumId w:val="36"/>
  </w:num>
  <w:num w:numId="26">
    <w:abstractNumId w:val="30"/>
  </w:num>
  <w:num w:numId="27">
    <w:abstractNumId w:val="19"/>
  </w:num>
  <w:num w:numId="28">
    <w:abstractNumId w:val="41"/>
  </w:num>
  <w:num w:numId="29">
    <w:abstractNumId w:val="44"/>
  </w:num>
  <w:num w:numId="30">
    <w:abstractNumId w:val="43"/>
  </w:num>
  <w:num w:numId="31">
    <w:abstractNumId w:val="24"/>
  </w:num>
  <w:num w:numId="32">
    <w:abstractNumId w:val="45"/>
  </w:num>
  <w:num w:numId="33">
    <w:abstractNumId w:val="38"/>
  </w:num>
  <w:num w:numId="34">
    <w:abstractNumId w:val="23"/>
  </w:num>
  <w:num w:numId="35">
    <w:abstractNumId w:val="33"/>
  </w:num>
  <w:num w:numId="36">
    <w:abstractNumId w:val="12"/>
  </w:num>
  <w:num w:numId="37">
    <w:abstractNumId w:val="47"/>
  </w:num>
  <w:num w:numId="38">
    <w:abstractNumId w:val="17"/>
  </w:num>
  <w:num w:numId="39">
    <w:abstractNumId w:val="21"/>
  </w:num>
  <w:num w:numId="40">
    <w:abstractNumId w:val="25"/>
  </w:num>
  <w:num w:numId="41">
    <w:abstractNumId w:val="16"/>
  </w:num>
  <w:num w:numId="42">
    <w:abstractNumId w:val="7"/>
  </w:num>
  <w:num w:numId="43">
    <w:abstractNumId w:val="27"/>
  </w:num>
  <w:num w:numId="44">
    <w:abstractNumId w:val="10"/>
  </w:num>
  <w:num w:numId="45">
    <w:abstractNumId w:val="3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ir Benzaquen">
    <w15:presenceInfo w15:providerId="None" w15:userId="Yair Benzaqu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intFractionalCharacterWidth/>
  <w:embedSystemFonts/>
  <w:activeWritingStyle w:appName="MSWord" w:lang="en-US"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es-PE" w:vendorID="64" w:dllVersion="4096" w:nlCheck="1" w:checkStyle="0"/>
  <w:activeWritingStyle w:appName="MSWord" w:lang="es-AR" w:vendorID="64" w:dllVersion="4096" w:nlCheck="1" w:checkStyle="0"/>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965"/>
  <w:hyphenationZone w:val="425"/>
  <w:doNotHyphenateCaps/>
  <w:drawingGridHorizontalSpacing w:val="120"/>
  <w:displayHorizontalDrawingGridEvery w:val="0"/>
  <w:displayVerticalDrawingGridEvery w:val="0"/>
  <w:doNotShadeFormData/>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lt;Type of Proposal&gt;" w:val="FastForward Engagement"/>
    <w:docVar w:name="AIM_Version" w:val="2.0.4"/>
    <w:docVar w:name="DocumentName" w:val="Proposal Structure..."/>
    <w:docVar w:name="MenuFileStack" w:val="PCM.mnu|PCM.mnu|PCM.mnu"/>
    <w:docVar w:name="MenuNameStack" w:val="Main Menu|Proposal Development|Proposal Structure..."/>
    <w:docVar w:name="r_FastForward Engagement" w:val="&lt;Type of Proposal&gt;"/>
  </w:docVars>
  <w:rsids>
    <w:rsidRoot w:val="00980852"/>
    <w:rsid w:val="000038C7"/>
    <w:rsid w:val="00003CCC"/>
    <w:rsid w:val="000043A4"/>
    <w:rsid w:val="00004C59"/>
    <w:rsid w:val="00005672"/>
    <w:rsid w:val="00005CE6"/>
    <w:rsid w:val="0000672C"/>
    <w:rsid w:val="00006F01"/>
    <w:rsid w:val="00006FBA"/>
    <w:rsid w:val="00011579"/>
    <w:rsid w:val="0001189B"/>
    <w:rsid w:val="00011970"/>
    <w:rsid w:val="00011BC9"/>
    <w:rsid w:val="00011E33"/>
    <w:rsid w:val="00011FC7"/>
    <w:rsid w:val="00012A7B"/>
    <w:rsid w:val="00014366"/>
    <w:rsid w:val="000144C3"/>
    <w:rsid w:val="00015287"/>
    <w:rsid w:val="000154B0"/>
    <w:rsid w:val="00015960"/>
    <w:rsid w:val="00015E0A"/>
    <w:rsid w:val="00015EDF"/>
    <w:rsid w:val="000162C0"/>
    <w:rsid w:val="000166F9"/>
    <w:rsid w:val="0001731D"/>
    <w:rsid w:val="0001763E"/>
    <w:rsid w:val="00017925"/>
    <w:rsid w:val="00017F0A"/>
    <w:rsid w:val="000202EA"/>
    <w:rsid w:val="000208B9"/>
    <w:rsid w:val="00021039"/>
    <w:rsid w:val="0002181C"/>
    <w:rsid w:val="00021D22"/>
    <w:rsid w:val="00021DD9"/>
    <w:rsid w:val="00022579"/>
    <w:rsid w:val="00022E54"/>
    <w:rsid w:val="000233CF"/>
    <w:rsid w:val="0002391E"/>
    <w:rsid w:val="00024F36"/>
    <w:rsid w:val="000250F8"/>
    <w:rsid w:val="00025758"/>
    <w:rsid w:val="00025CF3"/>
    <w:rsid w:val="00025EB5"/>
    <w:rsid w:val="00026710"/>
    <w:rsid w:val="00026A9D"/>
    <w:rsid w:val="00030101"/>
    <w:rsid w:val="00030D4C"/>
    <w:rsid w:val="00031967"/>
    <w:rsid w:val="000328CF"/>
    <w:rsid w:val="0003296D"/>
    <w:rsid w:val="00033147"/>
    <w:rsid w:val="000333D9"/>
    <w:rsid w:val="00033659"/>
    <w:rsid w:val="000336DB"/>
    <w:rsid w:val="0003379D"/>
    <w:rsid w:val="000341EF"/>
    <w:rsid w:val="000345E5"/>
    <w:rsid w:val="00034B9C"/>
    <w:rsid w:val="000358F6"/>
    <w:rsid w:val="000362D2"/>
    <w:rsid w:val="000363DC"/>
    <w:rsid w:val="000364B4"/>
    <w:rsid w:val="00036F00"/>
    <w:rsid w:val="00036F47"/>
    <w:rsid w:val="00037282"/>
    <w:rsid w:val="000372E5"/>
    <w:rsid w:val="000375F4"/>
    <w:rsid w:val="000406E5"/>
    <w:rsid w:val="00041685"/>
    <w:rsid w:val="000441A2"/>
    <w:rsid w:val="00044667"/>
    <w:rsid w:val="000447A1"/>
    <w:rsid w:val="00044D20"/>
    <w:rsid w:val="00045786"/>
    <w:rsid w:val="00046346"/>
    <w:rsid w:val="00046E3B"/>
    <w:rsid w:val="000476BD"/>
    <w:rsid w:val="00047C02"/>
    <w:rsid w:val="00047CCD"/>
    <w:rsid w:val="00047DA1"/>
    <w:rsid w:val="00051280"/>
    <w:rsid w:val="00051694"/>
    <w:rsid w:val="000522CD"/>
    <w:rsid w:val="00053211"/>
    <w:rsid w:val="00057749"/>
    <w:rsid w:val="00057DDB"/>
    <w:rsid w:val="00060298"/>
    <w:rsid w:val="0006039E"/>
    <w:rsid w:val="0006052F"/>
    <w:rsid w:val="00062952"/>
    <w:rsid w:val="00062ACC"/>
    <w:rsid w:val="00062CFF"/>
    <w:rsid w:val="00063153"/>
    <w:rsid w:val="00063B27"/>
    <w:rsid w:val="00063DA5"/>
    <w:rsid w:val="00063F7F"/>
    <w:rsid w:val="00065694"/>
    <w:rsid w:val="00065FC1"/>
    <w:rsid w:val="000661D5"/>
    <w:rsid w:val="0006656F"/>
    <w:rsid w:val="000668F9"/>
    <w:rsid w:val="00066AE1"/>
    <w:rsid w:val="0006715E"/>
    <w:rsid w:val="000674E3"/>
    <w:rsid w:val="00067A7C"/>
    <w:rsid w:val="000703DA"/>
    <w:rsid w:val="0007156B"/>
    <w:rsid w:val="000728A2"/>
    <w:rsid w:val="000733F1"/>
    <w:rsid w:val="00074905"/>
    <w:rsid w:val="00074A30"/>
    <w:rsid w:val="00075293"/>
    <w:rsid w:val="000763BC"/>
    <w:rsid w:val="00076993"/>
    <w:rsid w:val="00076B04"/>
    <w:rsid w:val="00076F47"/>
    <w:rsid w:val="00076F95"/>
    <w:rsid w:val="00077177"/>
    <w:rsid w:val="00077E9D"/>
    <w:rsid w:val="0008008B"/>
    <w:rsid w:val="00080417"/>
    <w:rsid w:val="000815D8"/>
    <w:rsid w:val="00081B03"/>
    <w:rsid w:val="00083B84"/>
    <w:rsid w:val="00083F09"/>
    <w:rsid w:val="00084671"/>
    <w:rsid w:val="000846B0"/>
    <w:rsid w:val="00084C36"/>
    <w:rsid w:val="00085D01"/>
    <w:rsid w:val="000868D5"/>
    <w:rsid w:val="00086C70"/>
    <w:rsid w:val="00087239"/>
    <w:rsid w:val="00090304"/>
    <w:rsid w:val="00090A7C"/>
    <w:rsid w:val="00090EC9"/>
    <w:rsid w:val="0009107F"/>
    <w:rsid w:val="00093249"/>
    <w:rsid w:val="00093BE9"/>
    <w:rsid w:val="0009575E"/>
    <w:rsid w:val="00096C0A"/>
    <w:rsid w:val="00096D09"/>
    <w:rsid w:val="00097C77"/>
    <w:rsid w:val="000A0A27"/>
    <w:rsid w:val="000A0D07"/>
    <w:rsid w:val="000A3377"/>
    <w:rsid w:val="000A3C5B"/>
    <w:rsid w:val="000A3EAB"/>
    <w:rsid w:val="000A3F8E"/>
    <w:rsid w:val="000A4559"/>
    <w:rsid w:val="000A4945"/>
    <w:rsid w:val="000A55BB"/>
    <w:rsid w:val="000A59FE"/>
    <w:rsid w:val="000A61CD"/>
    <w:rsid w:val="000A6F32"/>
    <w:rsid w:val="000A791F"/>
    <w:rsid w:val="000A79AF"/>
    <w:rsid w:val="000B0306"/>
    <w:rsid w:val="000B04E7"/>
    <w:rsid w:val="000B0E90"/>
    <w:rsid w:val="000B1E83"/>
    <w:rsid w:val="000B233E"/>
    <w:rsid w:val="000B3838"/>
    <w:rsid w:val="000B3FF7"/>
    <w:rsid w:val="000B46F1"/>
    <w:rsid w:val="000B5A18"/>
    <w:rsid w:val="000B6F6F"/>
    <w:rsid w:val="000B71B1"/>
    <w:rsid w:val="000B7A0D"/>
    <w:rsid w:val="000B7C5B"/>
    <w:rsid w:val="000B7EBE"/>
    <w:rsid w:val="000C0EF8"/>
    <w:rsid w:val="000C2166"/>
    <w:rsid w:val="000C2407"/>
    <w:rsid w:val="000C30DE"/>
    <w:rsid w:val="000C3917"/>
    <w:rsid w:val="000C591F"/>
    <w:rsid w:val="000C5EDB"/>
    <w:rsid w:val="000C6BCA"/>
    <w:rsid w:val="000C6F33"/>
    <w:rsid w:val="000C75A6"/>
    <w:rsid w:val="000C7C50"/>
    <w:rsid w:val="000D022E"/>
    <w:rsid w:val="000D1EB8"/>
    <w:rsid w:val="000D1F0B"/>
    <w:rsid w:val="000D2C77"/>
    <w:rsid w:val="000D3568"/>
    <w:rsid w:val="000D35FE"/>
    <w:rsid w:val="000D5686"/>
    <w:rsid w:val="000D5B14"/>
    <w:rsid w:val="000D736C"/>
    <w:rsid w:val="000D7C2F"/>
    <w:rsid w:val="000E066C"/>
    <w:rsid w:val="000E1943"/>
    <w:rsid w:val="000E1971"/>
    <w:rsid w:val="000E258E"/>
    <w:rsid w:val="000E2BDE"/>
    <w:rsid w:val="000E35D4"/>
    <w:rsid w:val="000E37E2"/>
    <w:rsid w:val="000E3BD3"/>
    <w:rsid w:val="000E41A8"/>
    <w:rsid w:val="000E4943"/>
    <w:rsid w:val="000E4D50"/>
    <w:rsid w:val="000E59CD"/>
    <w:rsid w:val="000E5CA9"/>
    <w:rsid w:val="000E60FC"/>
    <w:rsid w:val="000E6AF6"/>
    <w:rsid w:val="000E6BBE"/>
    <w:rsid w:val="000E7C6D"/>
    <w:rsid w:val="000F00CD"/>
    <w:rsid w:val="000F025C"/>
    <w:rsid w:val="000F05C9"/>
    <w:rsid w:val="000F093C"/>
    <w:rsid w:val="000F0C96"/>
    <w:rsid w:val="000F1546"/>
    <w:rsid w:val="000F1A86"/>
    <w:rsid w:val="000F30D8"/>
    <w:rsid w:val="000F35DB"/>
    <w:rsid w:val="000F3743"/>
    <w:rsid w:val="000F4485"/>
    <w:rsid w:val="000F476A"/>
    <w:rsid w:val="000F58F1"/>
    <w:rsid w:val="00100688"/>
    <w:rsid w:val="00100AE1"/>
    <w:rsid w:val="001018E2"/>
    <w:rsid w:val="00102C0C"/>
    <w:rsid w:val="00102D64"/>
    <w:rsid w:val="00104E25"/>
    <w:rsid w:val="001058F3"/>
    <w:rsid w:val="001059A1"/>
    <w:rsid w:val="00105F93"/>
    <w:rsid w:val="00106BE8"/>
    <w:rsid w:val="00107DE2"/>
    <w:rsid w:val="001102E2"/>
    <w:rsid w:val="00110375"/>
    <w:rsid w:val="001104F7"/>
    <w:rsid w:val="00111158"/>
    <w:rsid w:val="00112518"/>
    <w:rsid w:val="001132F6"/>
    <w:rsid w:val="0011344F"/>
    <w:rsid w:val="0011456F"/>
    <w:rsid w:val="00114A38"/>
    <w:rsid w:val="00114EEC"/>
    <w:rsid w:val="001152AB"/>
    <w:rsid w:val="001157F5"/>
    <w:rsid w:val="00116F49"/>
    <w:rsid w:val="001173DE"/>
    <w:rsid w:val="0012017B"/>
    <w:rsid w:val="0012066D"/>
    <w:rsid w:val="0012172A"/>
    <w:rsid w:val="00121EA7"/>
    <w:rsid w:val="00122CD1"/>
    <w:rsid w:val="00123529"/>
    <w:rsid w:val="00123CDF"/>
    <w:rsid w:val="001243B3"/>
    <w:rsid w:val="0012490E"/>
    <w:rsid w:val="00125495"/>
    <w:rsid w:val="0012647E"/>
    <w:rsid w:val="0012683D"/>
    <w:rsid w:val="00127934"/>
    <w:rsid w:val="00127D09"/>
    <w:rsid w:val="001303E7"/>
    <w:rsid w:val="00130788"/>
    <w:rsid w:val="001308D4"/>
    <w:rsid w:val="00130969"/>
    <w:rsid w:val="001319BB"/>
    <w:rsid w:val="00131C53"/>
    <w:rsid w:val="001329AC"/>
    <w:rsid w:val="00133288"/>
    <w:rsid w:val="0013344D"/>
    <w:rsid w:val="00133C03"/>
    <w:rsid w:val="0013534F"/>
    <w:rsid w:val="00135648"/>
    <w:rsid w:val="0013640E"/>
    <w:rsid w:val="0014061D"/>
    <w:rsid w:val="0014104D"/>
    <w:rsid w:val="00141287"/>
    <w:rsid w:val="00142F0E"/>
    <w:rsid w:val="00142F8F"/>
    <w:rsid w:val="00143289"/>
    <w:rsid w:val="00144DFB"/>
    <w:rsid w:val="00145C3E"/>
    <w:rsid w:val="00145E89"/>
    <w:rsid w:val="001460FB"/>
    <w:rsid w:val="001465B0"/>
    <w:rsid w:val="00146C20"/>
    <w:rsid w:val="00146E32"/>
    <w:rsid w:val="00147910"/>
    <w:rsid w:val="00151554"/>
    <w:rsid w:val="00151907"/>
    <w:rsid w:val="001521EB"/>
    <w:rsid w:val="00153B6D"/>
    <w:rsid w:val="00153C49"/>
    <w:rsid w:val="0015510D"/>
    <w:rsid w:val="0015528A"/>
    <w:rsid w:val="00155883"/>
    <w:rsid w:val="00155B35"/>
    <w:rsid w:val="001561B4"/>
    <w:rsid w:val="001567F3"/>
    <w:rsid w:val="0015761B"/>
    <w:rsid w:val="00157ABE"/>
    <w:rsid w:val="00157DDD"/>
    <w:rsid w:val="00157EDD"/>
    <w:rsid w:val="00157FBB"/>
    <w:rsid w:val="00157FF3"/>
    <w:rsid w:val="001604A5"/>
    <w:rsid w:val="001606CB"/>
    <w:rsid w:val="00160918"/>
    <w:rsid w:val="00160F33"/>
    <w:rsid w:val="00161347"/>
    <w:rsid w:val="00163AFB"/>
    <w:rsid w:val="001641EE"/>
    <w:rsid w:val="00164818"/>
    <w:rsid w:val="00164C48"/>
    <w:rsid w:val="00164FCF"/>
    <w:rsid w:val="00164FF9"/>
    <w:rsid w:val="001652B9"/>
    <w:rsid w:val="001655BD"/>
    <w:rsid w:val="00165A50"/>
    <w:rsid w:val="00165D2D"/>
    <w:rsid w:val="001662A0"/>
    <w:rsid w:val="0016675B"/>
    <w:rsid w:val="001671EA"/>
    <w:rsid w:val="001674FB"/>
    <w:rsid w:val="00167B33"/>
    <w:rsid w:val="0017058A"/>
    <w:rsid w:val="0017075C"/>
    <w:rsid w:val="00170D50"/>
    <w:rsid w:val="001712FB"/>
    <w:rsid w:val="001720C0"/>
    <w:rsid w:val="00172AFA"/>
    <w:rsid w:val="001732FA"/>
    <w:rsid w:val="0017342C"/>
    <w:rsid w:val="00174339"/>
    <w:rsid w:val="001743C9"/>
    <w:rsid w:val="0017467A"/>
    <w:rsid w:val="00175135"/>
    <w:rsid w:val="0017566A"/>
    <w:rsid w:val="00175E7E"/>
    <w:rsid w:val="00176100"/>
    <w:rsid w:val="0017621C"/>
    <w:rsid w:val="00176642"/>
    <w:rsid w:val="00177A84"/>
    <w:rsid w:val="001806FC"/>
    <w:rsid w:val="00180E24"/>
    <w:rsid w:val="00180F7B"/>
    <w:rsid w:val="00181B1A"/>
    <w:rsid w:val="001824A5"/>
    <w:rsid w:val="001831C0"/>
    <w:rsid w:val="00183D2A"/>
    <w:rsid w:val="001842E1"/>
    <w:rsid w:val="00184838"/>
    <w:rsid w:val="001850AC"/>
    <w:rsid w:val="0018538A"/>
    <w:rsid w:val="00185425"/>
    <w:rsid w:val="00185E7E"/>
    <w:rsid w:val="001863CC"/>
    <w:rsid w:val="00186DCD"/>
    <w:rsid w:val="00187596"/>
    <w:rsid w:val="00191464"/>
    <w:rsid w:val="00191801"/>
    <w:rsid w:val="00192347"/>
    <w:rsid w:val="0019239F"/>
    <w:rsid w:val="00192D6C"/>
    <w:rsid w:val="001938C6"/>
    <w:rsid w:val="00194604"/>
    <w:rsid w:val="001957BC"/>
    <w:rsid w:val="00195D63"/>
    <w:rsid w:val="00196AE9"/>
    <w:rsid w:val="00196D75"/>
    <w:rsid w:val="00197630"/>
    <w:rsid w:val="001976D6"/>
    <w:rsid w:val="00197B58"/>
    <w:rsid w:val="00197C83"/>
    <w:rsid w:val="00197CC3"/>
    <w:rsid w:val="001A064F"/>
    <w:rsid w:val="001A1797"/>
    <w:rsid w:val="001A36DC"/>
    <w:rsid w:val="001A3C25"/>
    <w:rsid w:val="001A3D5B"/>
    <w:rsid w:val="001A41E6"/>
    <w:rsid w:val="001A434C"/>
    <w:rsid w:val="001A45ED"/>
    <w:rsid w:val="001A4789"/>
    <w:rsid w:val="001A64BD"/>
    <w:rsid w:val="001A7229"/>
    <w:rsid w:val="001A7967"/>
    <w:rsid w:val="001A7B43"/>
    <w:rsid w:val="001B0E9F"/>
    <w:rsid w:val="001B10D0"/>
    <w:rsid w:val="001B2515"/>
    <w:rsid w:val="001B2A84"/>
    <w:rsid w:val="001B2B3E"/>
    <w:rsid w:val="001B2FA3"/>
    <w:rsid w:val="001B3A57"/>
    <w:rsid w:val="001B4C9E"/>
    <w:rsid w:val="001B59A5"/>
    <w:rsid w:val="001B6AB6"/>
    <w:rsid w:val="001B7882"/>
    <w:rsid w:val="001B7DFE"/>
    <w:rsid w:val="001C01C0"/>
    <w:rsid w:val="001C0649"/>
    <w:rsid w:val="001C0771"/>
    <w:rsid w:val="001C0D59"/>
    <w:rsid w:val="001C0D5A"/>
    <w:rsid w:val="001C0FD9"/>
    <w:rsid w:val="001C16B5"/>
    <w:rsid w:val="001C2088"/>
    <w:rsid w:val="001C21F1"/>
    <w:rsid w:val="001C2AB8"/>
    <w:rsid w:val="001C3276"/>
    <w:rsid w:val="001C5002"/>
    <w:rsid w:val="001C6867"/>
    <w:rsid w:val="001C6F38"/>
    <w:rsid w:val="001C74DB"/>
    <w:rsid w:val="001C78C4"/>
    <w:rsid w:val="001C79D0"/>
    <w:rsid w:val="001D0877"/>
    <w:rsid w:val="001D09F1"/>
    <w:rsid w:val="001D0FBF"/>
    <w:rsid w:val="001D1141"/>
    <w:rsid w:val="001D25D8"/>
    <w:rsid w:val="001D3352"/>
    <w:rsid w:val="001D427F"/>
    <w:rsid w:val="001D4534"/>
    <w:rsid w:val="001D5222"/>
    <w:rsid w:val="001D5B70"/>
    <w:rsid w:val="001D604B"/>
    <w:rsid w:val="001D629D"/>
    <w:rsid w:val="001D7057"/>
    <w:rsid w:val="001D7079"/>
    <w:rsid w:val="001E03AC"/>
    <w:rsid w:val="001E0433"/>
    <w:rsid w:val="001E0D30"/>
    <w:rsid w:val="001E2D06"/>
    <w:rsid w:val="001E3B97"/>
    <w:rsid w:val="001E4741"/>
    <w:rsid w:val="001E4CCC"/>
    <w:rsid w:val="001E5680"/>
    <w:rsid w:val="001E577E"/>
    <w:rsid w:val="001E6143"/>
    <w:rsid w:val="001E623B"/>
    <w:rsid w:val="001E6891"/>
    <w:rsid w:val="001E7575"/>
    <w:rsid w:val="001E7962"/>
    <w:rsid w:val="001F0E78"/>
    <w:rsid w:val="001F1514"/>
    <w:rsid w:val="001F1549"/>
    <w:rsid w:val="001F17DF"/>
    <w:rsid w:val="001F1CA5"/>
    <w:rsid w:val="001F1DAC"/>
    <w:rsid w:val="001F1E41"/>
    <w:rsid w:val="001F2310"/>
    <w:rsid w:val="001F34F5"/>
    <w:rsid w:val="001F3925"/>
    <w:rsid w:val="001F3970"/>
    <w:rsid w:val="001F473C"/>
    <w:rsid w:val="001F4962"/>
    <w:rsid w:val="001F4E3C"/>
    <w:rsid w:val="001F5EE4"/>
    <w:rsid w:val="001F6929"/>
    <w:rsid w:val="001F6B57"/>
    <w:rsid w:val="002002D6"/>
    <w:rsid w:val="0020051C"/>
    <w:rsid w:val="00200B3E"/>
    <w:rsid w:val="00201259"/>
    <w:rsid w:val="002018AA"/>
    <w:rsid w:val="00201C4F"/>
    <w:rsid w:val="00202CE7"/>
    <w:rsid w:val="00202D1F"/>
    <w:rsid w:val="0020391F"/>
    <w:rsid w:val="00204B3C"/>
    <w:rsid w:val="00204B44"/>
    <w:rsid w:val="00204B69"/>
    <w:rsid w:val="00204FDC"/>
    <w:rsid w:val="00206892"/>
    <w:rsid w:val="00206913"/>
    <w:rsid w:val="00206AFC"/>
    <w:rsid w:val="00206B18"/>
    <w:rsid w:val="00206B4A"/>
    <w:rsid w:val="00211070"/>
    <w:rsid w:val="00211212"/>
    <w:rsid w:val="00214164"/>
    <w:rsid w:val="002141F4"/>
    <w:rsid w:val="002155BF"/>
    <w:rsid w:val="00215891"/>
    <w:rsid w:val="00215A84"/>
    <w:rsid w:val="002165BE"/>
    <w:rsid w:val="00216AD0"/>
    <w:rsid w:val="00216CA2"/>
    <w:rsid w:val="00217301"/>
    <w:rsid w:val="002173ED"/>
    <w:rsid w:val="00217862"/>
    <w:rsid w:val="00220068"/>
    <w:rsid w:val="002201B9"/>
    <w:rsid w:val="00220558"/>
    <w:rsid w:val="00220B4E"/>
    <w:rsid w:val="0022133C"/>
    <w:rsid w:val="00221885"/>
    <w:rsid w:val="00221CC1"/>
    <w:rsid w:val="00221DAE"/>
    <w:rsid w:val="002223AF"/>
    <w:rsid w:val="002238B0"/>
    <w:rsid w:val="002239C9"/>
    <w:rsid w:val="00223FE7"/>
    <w:rsid w:val="00224815"/>
    <w:rsid w:val="0022483F"/>
    <w:rsid w:val="00224B77"/>
    <w:rsid w:val="00224CF9"/>
    <w:rsid w:val="00225866"/>
    <w:rsid w:val="00226895"/>
    <w:rsid w:val="00226F29"/>
    <w:rsid w:val="00227509"/>
    <w:rsid w:val="002316B7"/>
    <w:rsid w:val="00232080"/>
    <w:rsid w:val="00232494"/>
    <w:rsid w:val="00232EED"/>
    <w:rsid w:val="002340F6"/>
    <w:rsid w:val="002347E2"/>
    <w:rsid w:val="00234E28"/>
    <w:rsid w:val="0023519D"/>
    <w:rsid w:val="00235902"/>
    <w:rsid w:val="00235AA8"/>
    <w:rsid w:val="00236888"/>
    <w:rsid w:val="002369AB"/>
    <w:rsid w:val="00237A49"/>
    <w:rsid w:val="00237ADD"/>
    <w:rsid w:val="00237CDF"/>
    <w:rsid w:val="00237DA1"/>
    <w:rsid w:val="00237F6E"/>
    <w:rsid w:val="002414B8"/>
    <w:rsid w:val="00242869"/>
    <w:rsid w:val="00243A0C"/>
    <w:rsid w:val="00244537"/>
    <w:rsid w:val="00244D8E"/>
    <w:rsid w:val="00244DB7"/>
    <w:rsid w:val="00244DCF"/>
    <w:rsid w:val="00244F93"/>
    <w:rsid w:val="0024561D"/>
    <w:rsid w:val="002463C9"/>
    <w:rsid w:val="00246D66"/>
    <w:rsid w:val="00247323"/>
    <w:rsid w:val="0024777C"/>
    <w:rsid w:val="00247C32"/>
    <w:rsid w:val="002501F8"/>
    <w:rsid w:val="00250481"/>
    <w:rsid w:val="002513F7"/>
    <w:rsid w:val="0025190B"/>
    <w:rsid w:val="00251B87"/>
    <w:rsid w:val="00251B9B"/>
    <w:rsid w:val="00251ECE"/>
    <w:rsid w:val="0025237E"/>
    <w:rsid w:val="002525B4"/>
    <w:rsid w:val="00252C7F"/>
    <w:rsid w:val="00252CB6"/>
    <w:rsid w:val="00252E10"/>
    <w:rsid w:val="0025499C"/>
    <w:rsid w:val="00254B59"/>
    <w:rsid w:val="00254BBA"/>
    <w:rsid w:val="00256538"/>
    <w:rsid w:val="00256A0B"/>
    <w:rsid w:val="00256E15"/>
    <w:rsid w:val="00257491"/>
    <w:rsid w:val="00257614"/>
    <w:rsid w:val="0026025D"/>
    <w:rsid w:val="0026187D"/>
    <w:rsid w:val="0026195E"/>
    <w:rsid w:val="00262086"/>
    <w:rsid w:val="00262368"/>
    <w:rsid w:val="002629E8"/>
    <w:rsid w:val="00263932"/>
    <w:rsid w:val="00263FEE"/>
    <w:rsid w:val="0026526F"/>
    <w:rsid w:val="00265CC5"/>
    <w:rsid w:val="00265EC8"/>
    <w:rsid w:val="002661FA"/>
    <w:rsid w:val="0026676B"/>
    <w:rsid w:val="00266782"/>
    <w:rsid w:val="00266B1D"/>
    <w:rsid w:val="0027101A"/>
    <w:rsid w:val="002717FC"/>
    <w:rsid w:val="00271FE7"/>
    <w:rsid w:val="00273124"/>
    <w:rsid w:val="002731F8"/>
    <w:rsid w:val="0027431C"/>
    <w:rsid w:val="00274592"/>
    <w:rsid w:val="00274AF4"/>
    <w:rsid w:val="00274EAB"/>
    <w:rsid w:val="0027521E"/>
    <w:rsid w:val="00275343"/>
    <w:rsid w:val="00277237"/>
    <w:rsid w:val="0028147E"/>
    <w:rsid w:val="0028160E"/>
    <w:rsid w:val="0028183C"/>
    <w:rsid w:val="00282082"/>
    <w:rsid w:val="002824EE"/>
    <w:rsid w:val="002829E9"/>
    <w:rsid w:val="00282B29"/>
    <w:rsid w:val="002832F4"/>
    <w:rsid w:val="002839F9"/>
    <w:rsid w:val="00284032"/>
    <w:rsid w:val="0028438B"/>
    <w:rsid w:val="00285817"/>
    <w:rsid w:val="00285939"/>
    <w:rsid w:val="00287C95"/>
    <w:rsid w:val="002902A9"/>
    <w:rsid w:val="0029125C"/>
    <w:rsid w:val="00291320"/>
    <w:rsid w:val="002918A7"/>
    <w:rsid w:val="00292898"/>
    <w:rsid w:val="00292F63"/>
    <w:rsid w:val="00293115"/>
    <w:rsid w:val="002939CF"/>
    <w:rsid w:val="002941FE"/>
    <w:rsid w:val="00296109"/>
    <w:rsid w:val="00296234"/>
    <w:rsid w:val="002963A6"/>
    <w:rsid w:val="0029664A"/>
    <w:rsid w:val="002968D8"/>
    <w:rsid w:val="00296969"/>
    <w:rsid w:val="00297CA6"/>
    <w:rsid w:val="002A0038"/>
    <w:rsid w:val="002A0064"/>
    <w:rsid w:val="002A0489"/>
    <w:rsid w:val="002A1A15"/>
    <w:rsid w:val="002A22CB"/>
    <w:rsid w:val="002A3432"/>
    <w:rsid w:val="002A3939"/>
    <w:rsid w:val="002A5B9A"/>
    <w:rsid w:val="002A5F6B"/>
    <w:rsid w:val="002A7906"/>
    <w:rsid w:val="002A7ABC"/>
    <w:rsid w:val="002B0842"/>
    <w:rsid w:val="002B24D9"/>
    <w:rsid w:val="002B27F5"/>
    <w:rsid w:val="002B2FB4"/>
    <w:rsid w:val="002B331C"/>
    <w:rsid w:val="002B5D8E"/>
    <w:rsid w:val="002B65A1"/>
    <w:rsid w:val="002B6E87"/>
    <w:rsid w:val="002B6F5F"/>
    <w:rsid w:val="002B725D"/>
    <w:rsid w:val="002C1370"/>
    <w:rsid w:val="002C1C2E"/>
    <w:rsid w:val="002C1C3B"/>
    <w:rsid w:val="002C26F7"/>
    <w:rsid w:val="002C410F"/>
    <w:rsid w:val="002C448F"/>
    <w:rsid w:val="002C4FDC"/>
    <w:rsid w:val="002C6A6A"/>
    <w:rsid w:val="002C7221"/>
    <w:rsid w:val="002C748C"/>
    <w:rsid w:val="002D3DE0"/>
    <w:rsid w:val="002D4020"/>
    <w:rsid w:val="002D454D"/>
    <w:rsid w:val="002D47AA"/>
    <w:rsid w:val="002D502E"/>
    <w:rsid w:val="002D5284"/>
    <w:rsid w:val="002D5644"/>
    <w:rsid w:val="002D5B76"/>
    <w:rsid w:val="002D5F5A"/>
    <w:rsid w:val="002D68D5"/>
    <w:rsid w:val="002D6A6E"/>
    <w:rsid w:val="002D6AA7"/>
    <w:rsid w:val="002D7371"/>
    <w:rsid w:val="002E007B"/>
    <w:rsid w:val="002E166B"/>
    <w:rsid w:val="002E1760"/>
    <w:rsid w:val="002E1BA1"/>
    <w:rsid w:val="002E2198"/>
    <w:rsid w:val="002E2B10"/>
    <w:rsid w:val="002E30A6"/>
    <w:rsid w:val="002E4002"/>
    <w:rsid w:val="002E4156"/>
    <w:rsid w:val="002E5481"/>
    <w:rsid w:val="002E5786"/>
    <w:rsid w:val="002E58DB"/>
    <w:rsid w:val="002E5AB4"/>
    <w:rsid w:val="002E5E19"/>
    <w:rsid w:val="002E6013"/>
    <w:rsid w:val="002E6B3F"/>
    <w:rsid w:val="002E70CE"/>
    <w:rsid w:val="002E74DF"/>
    <w:rsid w:val="002F0340"/>
    <w:rsid w:val="002F0F0E"/>
    <w:rsid w:val="002F1DAC"/>
    <w:rsid w:val="002F3C1A"/>
    <w:rsid w:val="002F418C"/>
    <w:rsid w:val="002F43D2"/>
    <w:rsid w:val="002F4E27"/>
    <w:rsid w:val="002F6656"/>
    <w:rsid w:val="002F6774"/>
    <w:rsid w:val="002F6B87"/>
    <w:rsid w:val="002F6CF9"/>
    <w:rsid w:val="002F746B"/>
    <w:rsid w:val="002F761D"/>
    <w:rsid w:val="002F7BB6"/>
    <w:rsid w:val="002F7D51"/>
    <w:rsid w:val="002F7FB4"/>
    <w:rsid w:val="00300853"/>
    <w:rsid w:val="0030142E"/>
    <w:rsid w:val="00301E90"/>
    <w:rsid w:val="0030249D"/>
    <w:rsid w:val="00302E67"/>
    <w:rsid w:val="00303796"/>
    <w:rsid w:val="00303ED2"/>
    <w:rsid w:val="00304097"/>
    <w:rsid w:val="00304D5F"/>
    <w:rsid w:val="00305699"/>
    <w:rsid w:val="00305F91"/>
    <w:rsid w:val="003068EA"/>
    <w:rsid w:val="003074D2"/>
    <w:rsid w:val="003079AB"/>
    <w:rsid w:val="003109CE"/>
    <w:rsid w:val="00310BC7"/>
    <w:rsid w:val="00311552"/>
    <w:rsid w:val="0031184B"/>
    <w:rsid w:val="00311B16"/>
    <w:rsid w:val="00312F44"/>
    <w:rsid w:val="0031333C"/>
    <w:rsid w:val="003137B7"/>
    <w:rsid w:val="00314132"/>
    <w:rsid w:val="0031419E"/>
    <w:rsid w:val="003145E0"/>
    <w:rsid w:val="00314C57"/>
    <w:rsid w:val="00314C64"/>
    <w:rsid w:val="00314FD3"/>
    <w:rsid w:val="0031510F"/>
    <w:rsid w:val="003155D5"/>
    <w:rsid w:val="003166F6"/>
    <w:rsid w:val="003167CB"/>
    <w:rsid w:val="00316DB4"/>
    <w:rsid w:val="00317B31"/>
    <w:rsid w:val="00320279"/>
    <w:rsid w:val="00320450"/>
    <w:rsid w:val="00320780"/>
    <w:rsid w:val="00321D29"/>
    <w:rsid w:val="00322779"/>
    <w:rsid w:val="00322888"/>
    <w:rsid w:val="00322CF7"/>
    <w:rsid w:val="00323022"/>
    <w:rsid w:val="00323726"/>
    <w:rsid w:val="00323995"/>
    <w:rsid w:val="00323F6E"/>
    <w:rsid w:val="00323FEC"/>
    <w:rsid w:val="00324CB4"/>
    <w:rsid w:val="00324FF3"/>
    <w:rsid w:val="00325BB1"/>
    <w:rsid w:val="00326A6C"/>
    <w:rsid w:val="00326BC6"/>
    <w:rsid w:val="00326BF8"/>
    <w:rsid w:val="00330157"/>
    <w:rsid w:val="00330B81"/>
    <w:rsid w:val="00330BFB"/>
    <w:rsid w:val="00331677"/>
    <w:rsid w:val="00331DE4"/>
    <w:rsid w:val="003320F4"/>
    <w:rsid w:val="00332EE9"/>
    <w:rsid w:val="00333897"/>
    <w:rsid w:val="00334765"/>
    <w:rsid w:val="0033483B"/>
    <w:rsid w:val="00334BE5"/>
    <w:rsid w:val="00334C92"/>
    <w:rsid w:val="00334EB4"/>
    <w:rsid w:val="00335569"/>
    <w:rsid w:val="00335F70"/>
    <w:rsid w:val="003361EC"/>
    <w:rsid w:val="003362F3"/>
    <w:rsid w:val="003367B1"/>
    <w:rsid w:val="0033680C"/>
    <w:rsid w:val="00337072"/>
    <w:rsid w:val="00337599"/>
    <w:rsid w:val="0033798D"/>
    <w:rsid w:val="00337A64"/>
    <w:rsid w:val="00340479"/>
    <w:rsid w:val="003410D6"/>
    <w:rsid w:val="0034416E"/>
    <w:rsid w:val="003443EC"/>
    <w:rsid w:val="00344775"/>
    <w:rsid w:val="00346230"/>
    <w:rsid w:val="00346886"/>
    <w:rsid w:val="00346A25"/>
    <w:rsid w:val="00350919"/>
    <w:rsid w:val="00350FE8"/>
    <w:rsid w:val="003517B2"/>
    <w:rsid w:val="00352DEF"/>
    <w:rsid w:val="00352F1B"/>
    <w:rsid w:val="003533A9"/>
    <w:rsid w:val="0035369E"/>
    <w:rsid w:val="0035409B"/>
    <w:rsid w:val="0035460E"/>
    <w:rsid w:val="00355162"/>
    <w:rsid w:val="00355927"/>
    <w:rsid w:val="00357452"/>
    <w:rsid w:val="00357656"/>
    <w:rsid w:val="00360381"/>
    <w:rsid w:val="003603FC"/>
    <w:rsid w:val="003609E5"/>
    <w:rsid w:val="00361975"/>
    <w:rsid w:val="003622CE"/>
    <w:rsid w:val="003623C2"/>
    <w:rsid w:val="003637BE"/>
    <w:rsid w:val="0036458F"/>
    <w:rsid w:val="00365482"/>
    <w:rsid w:val="00365543"/>
    <w:rsid w:val="0036560C"/>
    <w:rsid w:val="003658D7"/>
    <w:rsid w:val="00365941"/>
    <w:rsid w:val="0036689C"/>
    <w:rsid w:val="00367A62"/>
    <w:rsid w:val="003716A4"/>
    <w:rsid w:val="00372B25"/>
    <w:rsid w:val="00373242"/>
    <w:rsid w:val="00374217"/>
    <w:rsid w:val="00375CA9"/>
    <w:rsid w:val="00377944"/>
    <w:rsid w:val="00377A94"/>
    <w:rsid w:val="00377C83"/>
    <w:rsid w:val="00377F40"/>
    <w:rsid w:val="003807D7"/>
    <w:rsid w:val="00382EC6"/>
    <w:rsid w:val="003848F9"/>
    <w:rsid w:val="00385A11"/>
    <w:rsid w:val="0038628B"/>
    <w:rsid w:val="00386E5C"/>
    <w:rsid w:val="00386E72"/>
    <w:rsid w:val="00386FB6"/>
    <w:rsid w:val="00387653"/>
    <w:rsid w:val="00387A15"/>
    <w:rsid w:val="003901A1"/>
    <w:rsid w:val="00390C02"/>
    <w:rsid w:val="003910AD"/>
    <w:rsid w:val="0039129E"/>
    <w:rsid w:val="003913C2"/>
    <w:rsid w:val="00391769"/>
    <w:rsid w:val="00392432"/>
    <w:rsid w:val="003930BA"/>
    <w:rsid w:val="003933A2"/>
    <w:rsid w:val="0039355D"/>
    <w:rsid w:val="0039377C"/>
    <w:rsid w:val="0039472B"/>
    <w:rsid w:val="00394E8C"/>
    <w:rsid w:val="0039515A"/>
    <w:rsid w:val="00395A8F"/>
    <w:rsid w:val="00395C69"/>
    <w:rsid w:val="00395CC1"/>
    <w:rsid w:val="0039608E"/>
    <w:rsid w:val="00396126"/>
    <w:rsid w:val="003964AE"/>
    <w:rsid w:val="00396657"/>
    <w:rsid w:val="00396A4D"/>
    <w:rsid w:val="00396E76"/>
    <w:rsid w:val="003971FB"/>
    <w:rsid w:val="00397514"/>
    <w:rsid w:val="00397550"/>
    <w:rsid w:val="0039757E"/>
    <w:rsid w:val="00397E46"/>
    <w:rsid w:val="003A022D"/>
    <w:rsid w:val="003A0CE4"/>
    <w:rsid w:val="003A0F69"/>
    <w:rsid w:val="003A1216"/>
    <w:rsid w:val="003A182C"/>
    <w:rsid w:val="003A1E25"/>
    <w:rsid w:val="003A1FB0"/>
    <w:rsid w:val="003A35EE"/>
    <w:rsid w:val="003A37F2"/>
    <w:rsid w:val="003A5AFA"/>
    <w:rsid w:val="003A61DA"/>
    <w:rsid w:val="003A7C35"/>
    <w:rsid w:val="003A7FE5"/>
    <w:rsid w:val="003B04B1"/>
    <w:rsid w:val="003B34DA"/>
    <w:rsid w:val="003B35FB"/>
    <w:rsid w:val="003B3730"/>
    <w:rsid w:val="003B4210"/>
    <w:rsid w:val="003B46B7"/>
    <w:rsid w:val="003B4FBF"/>
    <w:rsid w:val="003B5CF0"/>
    <w:rsid w:val="003B6286"/>
    <w:rsid w:val="003B6A02"/>
    <w:rsid w:val="003B6B92"/>
    <w:rsid w:val="003B6D81"/>
    <w:rsid w:val="003B778D"/>
    <w:rsid w:val="003B7F80"/>
    <w:rsid w:val="003C017B"/>
    <w:rsid w:val="003C04C1"/>
    <w:rsid w:val="003C05A5"/>
    <w:rsid w:val="003C0FDB"/>
    <w:rsid w:val="003C2421"/>
    <w:rsid w:val="003C42FF"/>
    <w:rsid w:val="003C434B"/>
    <w:rsid w:val="003C4AD0"/>
    <w:rsid w:val="003C5210"/>
    <w:rsid w:val="003C67E4"/>
    <w:rsid w:val="003C6C24"/>
    <w:rsid w:val="003C6EF2"/>
    <w:rsid w:val="003C735E"/>
    <w:rsid w:val="003D0CEB"/>
    <w:rsid w:val="003D12B3"/>
    <w:rsid w:val="003D14DD"/>
    <w:rsid w:val="003D19BD"/>
    <w:rsid w:val="003D1F07"/>
    <w:rsid w:val="003D256A"/>
    <w:rsid w:val="003D291D"/>
    <w:rsid w:val="003D363F"/>
    <w:rsid w:val="003D369A"/>
    <w:rsid w:val="003D36ED"/>
    <w:rsid w:val="003D41FE"/>
    <w:rsid w:val="003D440C"/>
    <w:rsid w:val="003D464C"/>
    <w:rsid w:val="003D4A68"/>
    <w:rsid w:val="003D59FF"/>
    <w:rsid w:val="003E0BF3"/>
    <w:rsid w:val="003E0C67"/>
    <w:rsid w:val="003E1CD0"/>
    <w:rsid w:val="003E1D62"/>
    <w:rsid w:val="003E2134"/>
    <w:rsid w:val="003E27F5"/>
    <w:rsid w:val="003E2BD4"/>
    <w:rsid w:val="003E2E2E"/>
    <w:rsid w:val="003E2EB2"/>
    <w:rsid w:val="003E38F0"/>
    <w:rsid w:val="003E3DC1"/>
    <w:rsid w:val="003E4A49"/>
    <w:rsid w:val="003E5723"/>
    <w:rsid w:val="003E5974"/>
    <w:rsid w:val="003E605C"/>
    <w:rsid w:val="003E64CA"/>
    <w:rsid w:val="003E6B88"/>
    <w:rsid w:val="003E78EF"/>
    <w:rsid w:val="003E7B15"/>
    <w:rsid w:val="003F0B71"/>
    <w:rsid w:val="003F16B7"/>
    <w:rsid w:val="003F1926"/>
    <w:rsid w:val="003F1A33"/>
    <w:rsid w:val="003F1B63"/>
    <w:rsid w:val="003F1BA3"/>
    <w:rsid w:val="003F1C01"/>
    <w:rsid w:val="003F1EBA"/>
    <w:rsid w:val="003F2309"/>
    <w:rsid w:val="003F2490"/>
    <w:rsid w:val="003F25CE"/>
    <w:rsid w:val="003F4259"/>
    <w:rsid w:val="003F5225"/>
    <w:rsid w:val="003F5807"/>
    <w:rsid w:val="003F5906"/>
    <w:rsid w:val="003F5969"/>
    <w:rsid w:val="003F6105"/>
    <w:rsid w:val="003F6546"/>
    <w:rsid w:val="003F7460"/>
    <w:rsid w:val="00400688"/>
    <w:rsid w:val="00400F4F"/>
    <w:rsid w:val="00401250"/>
    <w:rsid w:val="00401917"/>
    <w:rsid w:val="00402718"/>
    <w:rsid w:val="004032CE"/>
    <w:rsid w:val="0040351A"/>
    <w:rsid w:val="00403550"/>
    <w:rsid w:val="004036A3"/>
    <w:rsid w:val="004038E7"/>
    <w:rsid w:val="00404CF4"/>
    <w:rsid w:val="004055F2"/>
    <w:rsid w:val="00405B74"/>
    <w:rsid w:val="00406366"/>
    <w:rsid w:val="0040705E"/>
    <w:rsid w:val="004076B3"/>
    <w:rsid w:val="00407A18"/>
    <w:rsid w:val="00407AE0"/>
    <w:rsid w:val="004106DB"/>
    <w:rsid w:val="0041208E"/>
    <w:rsid w:val="00412A93"/>
    <w:rsid w:val="00412B56"/>
    <w:rsid w:val="00412C99"/>
    <w:rsid w:val="004137EB"/>
    <w:rsid w:val="00413B49"/>
    <w:rsid w:val="00413B8E"/>
    <w:rsid w:val="004147B3"/>
    <w:rsid w:val="004147E0"/>
    <w:rsid w:val="00414F0B"/>
    <w:rsid w:val="004153B6"/>
    <w:rsid w:val="004157C7"/>
    <w:rsid w:val="00415A18"/>
    <w:rsid w:val="0041608E"/>
    <w:rsid w:val="0041733A"/>
    <w:rsid w:val="00417425"/>
    <w:rsid w:val="004206A2"/>
    <w:rsid w:val="00421152"/>
    <w:rsid w:val="00423B39"/>
    <w:rsid w:val="00424257"/>
    <w:rsid w:val="004259DC"/>
    <w:rsid w:val="00426D35"/>
    <w:rsid w:val="00426F78"/>
    <w:rsid w:val="00427CAE"/>
    <w:rsid w:val="00430070"/>
    <w:rsid w:val="00430457"/>
    <w:rsid w:val="00430E00"/>
    <w:rsid w:val="00431413"/>
    <w:rsid w:val="00431578"/>
    <w:rsid w:val="00431817"/>
    <w:rsid w:val="0043226F"/>
    <w:rsid w:val="00432898"/>
    <w:rsid w:val="0043346F"/>
    <w:rsid w:val="004334D5"/>
    <w:rsid w:val="00433D8A"/>
    <w:rsid w:val="00433EE8"/>
    <w:rsid w:val="004344C3"/>
    <w:rsid w:val="00434C35"/>
    <w:rsid w:val="00434E60"/>
    <w:rsid w:val="0043526D"/>
    <w:rsid w:val="00435705"/>
    <w:rsid w:val="00435A5A"/>
    <w:rsid w:val="0043689E"/>
    <w:rsid w:val="00436F6A"/>
    <w:rsid w:val="00437B3D"/>
    <w:rsid w:val="004425B7"/>
    <w:rsid w:val="004442F0"/>
    <w:rsid w:val="0044502C"/>
    <w:rsid w:val="004457BB"/>
    <w:rsid w:val="00445E4E"/>
    <w:rsid w:val="0044619B"/>
    <w:rsid w:val="0044627B"/>
    <w:rsid w:val="004465D1"/>
    <w:rsid w:val="0044680C"/>
    <w:rsid w:val="00446EE5"/>
    <w:rsid w:val="00446FAF"/>
    <w:rsid w:val="004475B3"/>
    <w:rsid w:val="00447AC8"/>
    <w:rsid w:val="00447DA9"/>
    <w:rsid w:val="00447EA5"/>
    <w:rsid w:val="0045001A"/>
    <w:rsid w:val="00451241"/>
    <w:rsid w:val="00451408"/>
    <w:rsid w:val="00452336"/>
    <w:rsid w:val="00452AC7"/>
    <w:rsid w:val="00452C62"/>
    <w:rsid w:val="00453024"/>
    <w:rsid w:val="00453451"/>
    <w:rsid w:val="00454A8D"/>
    <w:rsid w:val="00455271"/>
    <w:rsid w:val="00455A57"/>
    <w:rsid w:val="00455C42"/>
    <w:rsid w:val="004566AE"/>
    <w:rsid w:val="00456E7B"/>
    <w:rsid w:val="00460524"/>
    <w:rsid w:val="0046092F"/>
    <w:rsid w:val="00460C34"/>
    <w:rsid w:val="00460DB1"/>
    <w:rsid w:val="00460F27"/>
    <w:rsid w:val="00460FE8"/>
    <w:rsid w:val="00461A05"/>
    <w:rsid w:val="00462398"/>
    <w:rsid w:val="004623A4"/>
    <w:rsid w:val="0046269E"/>
    <w:rsid w:val="00463265"/>
    <w:rsid w:val="00463623"/>
    <w:rsid w:val="004637A1"/>
    <w:rsid w:val="00463DEC"/>
    <w:rsid w:val="00463E33"/>
    <w:rsid w:val="00464B49"/>
    <w:rsid w:val="004655B0"/>
    <w:rsid w:val="00466494"/>
    <w:rsid w:val="00467634"/>
    <w:rsid w:val="00467EC1"/>
    <w:rsid w:val="004707B7"/>
    <w:rsid w:val="00470AB8"/>
    <w:rsid w:val="00470DDC"/>
    <w:rsid w:val="004720E2"/>
    <w:rsid w:val="00473167"/>
    <w:rsid w:val="00473DD5"/>
    <w:rsid w:val="00475304"/>
    <w:rsid w:val="0047546D"/>
    <w:rsid w:val="00475E19"/>
    <w:rsid w:val="00476F36"/>
    <w:rsid w:val="004773BB"/>
    <w:rsid w:val="00477448"/>
    <w:rsid w:val="004778EF"/>
    <w:rsid w:val="00477CBF"/>
    <w:rsid w:val="00477FFD"/>
    <w:rsid w:val="00480022"/>
    <w:rsid w:val="00480531"/>
    <w:rsid w:val="0048084B"/>
    <w:rsid w:val="004816BF"/>
    <w:rsid w:val="00481DC9"/>
    <w:rsid w:val="00481F57"/>
    <w:rsid w:val="004821E9"/>
    <w:rsid w:val="004823AC"/>
    <w:rsid w:val="004828ED"/>
    <w:rsid w:val="0048350F"/>
    <w:rsid w:val="00483718"/>
    <w:rsid w:val="004844C7"/>
    <w:rsid w:val="0048524B"/>
    <w:rsid w:val="00485463"/>
    <w:rsid w:val="004858F1"/>
    <w:rsid w:val="0048688E"/>
    <w:rsid w:val="00487475"/>
    <w:rsid w:val="00487A73"/>
    <w:rsid w:val="0049007B"/>
    <w:rsid w:val="004902F2"/>
    <w:rsid w:val="004905C9"/>
    <w:rsid w:val="00490721"/>
    <w:rsid w:val="00490BA6"/>
    <w:rsid w:val="004915D7"/>
    <w:rsid w:val="0049183D"/>
    <w:rsid w:val="004921B4"/>
    <w:rsid w:val="004928ED"/>
    <w:rsid w:val="00492E94"/>
    <w:rsid w:val="00492ED5"/>
    <w:rsid w:val="004935C8"/>
    <w:rsid w:val="0049404E"/>
    <w:rsid w:val="0049419C"/>
    <w:rsid w:val="004946C1"/>
    <w:rsid w:val="004949DA"/>
    <w:rsid w:val="00494FE1"/>
    <w:rsid w:val="004953F0"/>
    <w:rsid w:val="00495545"/>
    <w:rsid w:val="0049601E"/>
    <w:rsid w:val="00497D1F"/>
    <w:rsid w:val="00497E77"/>
    <w:rsid w:val="004A0293"/>
    <w:rsid w:val="004A091B"/>
    <w:rsid w:val="004A1023"/>
    <w:rsid w:val="004A14B2"/>
    <w:rsid w:val="004A198D"/>
    <w:rsid w:val="004A1AFF"/>
    <w:rsid w:val="004A2923"/>
    <w:rsid w:val="004A3A2D"/>
    <w:rsid w:val="004A3AFD"/>
    <w:rsid w:val="004A4640"/>
    <w:rsid w:val="004A46BE"/>
    <w:rsid w:val="004A4A7E"/>
    <w:rsid w:val="004A530E"/>
    <w:rsid w:val="004A569D"/>
    <w:rsid w:val="004A5951"/>
    <w:rsid w:val="004A5D63"/>
    <w:rsid w:val="004A65C4"/>
    <w:rsid w:val="004B0723"/>
    <w:rsid w:val="004B0A69"/>
    <w:rsid w:val="004B1B38"/>
    <w:rsid w:val="004B2C08"/>
    <w:rsid w:val="004B3787"/>
    <w:rsid w:val="004B39D9"/>
    <w:rsid w:val="004B40E4"/>
    <w:rsid w:val="004B43D0"/>
    <w:rsid w:val="004B4F11"/>
    <w:rsid w:val="004B593C"/>
    <w:rsid w:val="004B5B6C"/>
    <w:rsid w:val="004B5CBC"/>
    <w:rsid w:val="004B5CF2"/>
    <w:rsid w:val="004B5EC8"/>
    <w:rsid w:val="004B661A"/>
    <w:rsid w:val="004C067B"/>
    <w:rsid w:val="004C0828"/>
    <w:rsid w:val="004C0EE4"/>
    <w:rsid w:val="004C16CA"/>
    <w:rsid w:val="004C1C1C"/>
    <w:rsid w:val="004C2610"/>
    <w:rsid w:val="004C3BC9"/>
    <w:rsid w:val="004C4D46"/>
    <w:rsid w:val="004C5093"/>
    <w:rsid w:val="004C56CC"/>
    <w:rsid w:val="004C5B39"/>
    <w:rsid w:val="004C5BF2"/>
    <w:rsid w:val="004C5F36"/>
    <w:rsid w:val="004C6EFC"/>
    <w:rsid w:val="004C724D"/>
    <w:rsid w:val="004D00F6"/>
    <w:rsid w:val="004D0569"/>
    <w:rsid w:val="004D154A"/>
    <w:rsid w:val="004D1961"/>
    <w:rsid w:val="004D1B0E"/>
    <w:rsid w:val="004D3856"/>
    <w:rsid w:val="004D3930"/>
    <w:rsid w:val="004D41A4"/>
    <w:rsid w:val="004D5525"/>
    <w:rsid w:val="004D5C49"/>
    <w:rsid w:val="004D66ED"/>
    <w:rsid w:val="004D6798"/>
    <w:rsid w:val="004D67B2"/>
    <w:rsid w:val="004D79B5"/>
    <w:rsid w:val="004E0050"/>
    <w:rsid w:val="004E0FFE"/>
    <w:rsid w:val="004E1161"/>
    <w:rsid w:val="004E157F"/>
    <w:rsid w:val="004E1C44"/>
    <w:rsid w:val="004E263D"/>
    <w:rsid w:val="004E340A"/>
    <w:rsid w:val="004E4360"/>
    <w:rsid w:val="004E5713"/>
    <w:rsid w:val="004E62B5"/>
    <w:rsid w:val="004E6B88"/>
    <w:rsid w:val="004E70A8"/>
    <w:rsid w:val="004E774E"/>
    <w:rsid w:val="004F0450"/>
    <w:rsid w:val="004F0E28"/>
    <w:rsid w:val="004F2084"/>
    <w:rsid w:val="004F23C0"/>
    <w:rsid w:val="004F273E"/>
    <w:rsid w:val="004F2859"/>
    <w:rsid w:val="004F2B9E"/>
    <w:rsid w:val="004F3BDB"/>
    <w:rsid w:val="004F4693"/>
    <w:rsid w:val="004F4F0B"/>
    <w:rsid w:val="004F58BD"/>
    <w:rsid w:val="004F5C2A"/>
    <w:rsid w:val="004F6E87"/>
    <w:rsid w:val="004F7BDD"/>
    <w:rsid w:val="00500AA1"/>
    <w:rsid w:val="00500E6C"/>
    <w:rsid w:val="0050121C"/>
    <w:rsid w:val="00501314"/>
    <w:rsid w:val="005013F5"/>
    <w:rsid w:val="005041D6"/>
    <w:rsid w:val="00504B62"/>
    <w:rsid w:val="00504DBF"/>
    <w:rsid w:val="005053D1"/>
    <w:rsid w:val="00505980"/>
    <w:rsid w:val="0050694B"/>
    <w:rsid w:val="00507325"/>
    <w:rsid w:val="00510249"/>
    <w:rsid w:val="00510483"/>
    <w:rsid w:val="00511B4B"/>
    <w:rsid w:val="00511DE8"/>
    <w:rsid w:val="00511E3A"/>
    <w:rsid w:val="00512E1B"/>
    <w:rsid w:val="00512F96"/>
    <w:rsid w:val="00514A04"/>
    <w:rsid w:val="00514AAB"/>
    <w:rsid w:val="00515996"/>
    <w:rsid w:val="005160C2"/>
    <w:rsid w:val="005163BF"/>
    <w:rsid w:val="00517F9C"/>
    <w:rsid w:val="005205E5"/>
    <w:rsid w:val="00520B77"/>
    <w:rsid w:val="00520D6A"/>
    <w:rsid w:val="005217A3"/>
    <w:rsid w:val="00521B90"/>
    <w:rsid w:val="0052211B"/>
    <w:rsid w:val="00522739"/>
    <w:rsid w:val="00522C22"/>
    <w:rsid w:val="005232B9"/>
    <w:rsid w:val="0052429D"/>
    <w:rsid w:val="00525425"/>
    <w:rsid w:val="005256BC"/>
    <w:rsid w:val="00526092"/>
    <w:rsid w:val="005306DD"/>
    <w:rsid w:val="00530CD4"/>
    <w:rsid w:val="005312A7"/>
    <w:rsid w:val="00531331"/>
    <w:rsid w:val="00531D52"/>
    <w:rsid w:val="00532381"/>
    <w:rsid w:val="00532DD0"/>
    <w:rsid w:val="00532F96"/>
    <w:rsid w:val="005338A8"/>
    <w:rsid w:val="00534419"/>
    <w:rsid w:val="00534439"/>
    <w:rsid w:val="00535242"/>
    <w:rsid w:val="0053626B"/>
    <w:rsid w:val="00536445"/>
    <w:rsid w:val="00536957"/>
    <w:rsid w:val="0053710D"/>
    <w:rsid w:val="00537319"/>
    <w:rsid w:val="00537740"/>
    <w:rsid w:val="00540525"/>
    <w:rsid w:val="005406D8"/>
    <w:rsid w:val="005411E9"/>
    <w:rsid w:val="00541C38"/>
    <w:rsid w:val="00542829"/>
    <w:rsid w:val="00542A4B"/>
    <w:rsid w:val="00543478"/>
    <w:rsid w:val="0054500C"/>
    <w:rsid w:val="00545F08"/>
    <w:rsid w:val="0054647E"/>
    <w:rsid w:val="00552050"/>
    <w:rsid w:val="0055282A"/>
    <w:rsid w:val="005531C7"/>
    <w:rsid w:val="00553787"/>
    <w:rsid w:val="005537EC"/>
    <w:rsid w:val="00553878"/>
    <w:rsid w:val="005546D7"/>
    <w:rsid w:val="00554DCA"/>
    <w:rsid w:val="00555869"/>
    <w:rsid w:val="005563DC"/>
    <w:rsid w:val="005568C2"/>
    <w:rsid w:val="0056082E"/>
    <w:rsid w:val="00560CFC"/>
    <w:rsid w:val="005616A0"/>
    <w:rsid w:val="00561AA3"/>
    <w:rsid w:val="00561C7D"/>
    <w:rsid w:val="00562B18"/>
    <w:rsid w:val="005632E4"/>
    <w:rsid w:val="00563850"/>
    <w:rsid w:val="00563ADC"/>
    <w:rsid w:val="00563D4A"/>
    <w:rsid w:val="00564681"/>
    <w:rsid w:val="00566152"/>
    <w:rsid w:val="00566183"/>
    <w:rsid w:val="00566DEB"/>
    <w:rsid w:val="00567A81"/>
    <w:rsid w:val="00567B38"/>
    <w:rsid w:val="0057018F"/>
    <w:rsid w:val="00570190"/>
    <w:rsid w:val="00571CB0"/>
    <w:rsid w:val="00571DF0"/>
    <w:rsid w:val="0057280F"/>
    <w:rsid w:val="0057511A"/>
    <w:rsid w:val="00575DDE"/>
    <w:rsid w:val="00577095"/>
    <w:rsid w:val="0057781B"/>
    <w:rsid w:val="005806A3"/>
    <w:rsid w:val="005807B9"/>
    <w:rsid w:val="0058087D"/>
    <w:rsid w:val="00580BA7"/>
    <w:rsid w:val="005810DB"/>
    <w:rsid w:val="00581493"/>
    <w:rsid w:val="005838C7"/>
    <w:rsid w:val="00584634"/>
    <w:rsid w:val="00584EB4"/>
    <w:rsid w:val="00585A4F"/>
    <w:rsid w:val="00585E49"/>
    <w:rsid w:val="00585F80"/>
    <w:rsid w:val="005862D8"/>
    <w:rsid w:val="00586A77"/>
    <w:rsid w:val="00586CBA"/>
    <w:rsid w:val="00586F92"/>
    <w:rsid w:val="00590172"/>
    <w:rsid w:val="00590C23"/>
    <w:rsid w:val="005918E7"/>
    <w:rsid w:val="005918FC"/>
    <w:rsid w:val="00591A92"/>
    <w:rsid w:val="0059315C"/>
    <w:rsid w:val="00593883"/>
    <w:rsid w:val="0059563F"/>
    <w:rsid w:val="00596316"/>
    <w:rsid w:val="00596A04"/>
    <w:rsid w:val="00596A25"/>
    <w:rsid w:val="00597569"/>
    <w:rsid w:val="005975BD"/>
    <w:rsid w:val="00597ACB"/>
    <w:rsid w:val="00597F3C"/>
    <w:rsid w:val="005A097D"/>
    <w:rsid w:val="005A0E47"/>
    <w:rsid w:val="005A19E8"/>
    <w:rsid w:val="005A2172"/>
    <w:rsid w:val="005A2591"/>
    <w:rsid w:val="005A28CB"/>
    <w:rsid w:val="005A297C"/>
    <w:rsid w:val="005A4452"/>
    <w:rsid w:val="005A5ADD"/>
    <w:rsid w:val="005A60F4"/>
    <w:rsid w:val="005A6227"/>
    <w:rsid w:val="005A778B"/>
    <w:rsid w:val="005A77AD"/>
    <w:rsid w:val="005A7DB3"/>
    <w:rsid w:val="005B0064"/>
    <w:rsid w:val="005B0202"/>
    <w:rsid w:val="005B02F6"/>
    <w:rsid w:val="005B09EE"/>
    <w:rsid w:val="005B18AB"/>
    <w:rsid w:val="005B1954"/>
    <w:rsid w:val="005B1B23"/>
    <w:rsid w:val="005B1FE2"/>
    <w:rsid w:val="005B282B"/>
    <w:rsid w:val="005B3F65"/>
    <w:rsid w:val="005B4AEB"/>
    <w:rsid w:val="005B4DA3"/>
    <w:rsid w:val="005B5657"/>
    <w:rsid w:val="005B5888"/>
    <w:rsid w:val="005B5DA4"/>
    <w:rsid w:val="005B606D"/>
    <w:rsid w:val="005B65AC"/>
    <w:rsid w:val="005B6C8D"/>
    <w:rsid w:val="005B7A0E"/>
    <w:rsid w:val="005C0715"/>
    <w:rsid w:val="005C2775"/>
    <w:rsid w:val="005C366C"/>
    <w:rsid w:val="005C46CB"/>
    <w:rsid w:val="005C47EF"/>
    <w:rsid w:val="005C4C62"/>
    <w:rsid w:val="005C4CD0"/>
    <w:rsid w:val="005C54E4"/>
    <w:rsid w:val="005C5639"/>
    <w:rsid w:val="005D0640"/>
    <w:rsid w:val="005D0A5A"/>
    <w:rsid w:val="005D1BC6"/>
    <w:rsid w:val="005D2615"/>
    <w:rsid w:val="005D2A92"/>
    <w:rsid w:val="005D3B8D"/>
    <w:rsid w:val="005D3D79"/>
    <w:rsid w:val="005D406D"/>
    <w:rsid w:val="005D45EE"/>
    <w:rsid w:val="005D4609"/>
    <w:rsid w:val="005D4955"/>
    <w:rsid w:val="005D4C12"/>
    <w:rsid w:val="005D4E00"/>
    <w:rsid w:val="005D4FB9"/>
    <w:rsid w:val="005D5979"/>
    <w:rsid w:val="005D6334"/>
    <w:rsid w:val="005D7E05"/>
    <w:rsid w:val="005D7EB1"/>
    <w:rsid w:val="005E0127"/>
    <w:rsid w:val="005E0997"/>
    <w:rsid w:val="005E09C9"/>
    <w:rsid w:val="005E1C4A"/>
    <w:rsid w:val="005E23DB"/>
    <w:rsid w:val="005E32FB"/>
    <w:rsid w:val="005E334C"/>
    <w:rsid w:val="005E3C04"/>
    <w:rsid w:val="005E3CB7"/>
    <w:rsid w:val="005E43D7"/>
    <w:rsid w:val="005E45B8"/>
    <w:rsid w:val="005E45F9"/>
    <w:rsid w:val="005E478A"/>
    <w:rsid w:val="005E5395"/>
    <w:rsid w:val="005E5744"/>
    <w:rsid w:val="005E578B"/>
    <w:rsid w:val="005E6EDB"/>
    <w:rsid w:val="005E77ED"/>
    <w:rsid w:val="005F1367"/>
    <w:rsid w:val="005F19A4"/>
    <w:rsid w:val="005F1B99"/>
    <w:rsid w:val="005F25A8"/>
    <w:rsid w:val="005F2F8A"/>
    <w:rsid w:val="005F311C"/>
    <w:rsid w:val="005F3F97"/>
    <w:rsid w:val="005F472C"/>
    <w:rsid w:val="005F6400"/>
    <w:rsid w:val="005F69B6"/>
    <w:rsid w:val="005F7C9C"/>
    <w:rsid w:val="005F7FFA"/>
    <w:rsid w:val="006007E4"/>
    <w:rsid w:val="00600F64"/>
    <w:rsid w:val="00601223"/>
    <w:rsid w:val="00604398"/>
    <w:rsid w:val="00604855"/>
    <w:rsid w:val="006049D5"/>
    <w:rsid w:val="006051C2"/>
    <w:rsid w:val="0060548C"/>
    <w:rsid w:val="0060573D"/>
    <w:rsid w:val="00605AB0"/>
    <w:rsid w:val="00605C87"/>
    <w:rsid w:val="00605E3F"/>
    <w:rsid w:val="0060649F"/>
    <w:rsid w:val="006068A4"/>
    <w:rsid w:val="00606BBE"/>
    <w:rsid w:val="00610CC9"/>
    <w:rsid w:val="006113AC"/>
    <w:rsid w:val="006119D8"/>
    <w:rsid w:val="006122DA"/>
    <w:rsid w:val="00612E8A"/>
    <w:rsid w:val="00612F21"/>
    <w:rsid w:val="00614221"/>
    <w:rsid w:val="00614258"/>
    <w:rsid w:val="006144FD"/>
    <w:rsid w:val="00615057"/>
    <w:rsid w:val="00615B9F"/>
    <w:rsid w:val="00615E2F"/>
    <w:rsid w:val="00616CB4"/>
    <w:rsid w:val="00616D72"/>
    <w:rsid w:val="0061713D"/>
    <w:rsid w:val="00617FAB"/>
    <w:rsid w:val="006205B2"/>
    <w:rsid w:val="006206C1"/>
    <w:rsid w:val="006212A1"/>
    <w:rsid w:val="00622A3C"/>
    <w:rsid w:val="006233A7"/>
    <w:rsid w:val="006233F4"/>
    <w:rsid w:val="006242DD"/>
    <w:rsid w:val="006256BD"/>
    <w:rsid w:val="006256E4"/>
    <w:rsid w:val="00625B57"/>
    <w:rsid w:val="00625FBD"/>
    <w:rsid w:val="00626DB1"/>
    <w:rsid w:val="00627E31"/>
    <w:rsid w:val="00627E68"/>
    <w:rsid w:val="00627FB4"/>
    <w:rsid w:val="0063053C"/>
    <w:rsid w:val="0063099D"/>
    <w:rsid w:val="00631191"/>
    <w:rsid w:val="0063168F"/>
    <w:rsid w:val="0063211D"/>
    <w:rsid w:val="00632567"/>
    <w:rsid w:val="00632BE3"/>
    <w:rsid w:val="00633122"/>
    <w:rsid w:val="00635190"/>
    <w:rsid w:val="00635A54"/>
    <w:rsid w:val="00636771"/>
    <w:rsid w:val="00636E9E"/>
    <w:rsid w:val="00637403"/>
    <w:rsid w:val="00637C21"/>
    <w:rsid w:val="00637E08"/>
    <w:rsid w:val="006405D4"/>
    <w:rsid w:val="00641174"/>
    <w:rsid w:val="00641B85"/>
    <w:rsid w:val="00641E5C"/>
    <w:rsid w:val="006427A8"/>
    <w:rsid w:val="00643631"/>
    <w:rsid w:val="00644566"/>
    <w:rsid w:val="00644A31"/>
    <w:rsid w:val="00646E83"/>
    <w:rsid w:val="00647019"/>
    <w:rsid w:val="00647356"/>
    <w:rsid w:val="006476B5"/>
    <w:rsid w:val="00647A88"/>
    <w:rsid w:val="006505B4"/>
    <w:rsid w:val="006507DB"/>
    <w:rsid w:val="00650C59"/>
    <w:rsid w:val="006514E6"/>
    <w:rsid w:val="006518E3"/>
    <w:rsid w:val="006519C9"/>
    <w:rsid w:val="00651B3D"/>
    <w:rsid w:val="006524A1"/>
    <w:rsid w:val="00652536"/>
    <w:rsid w:val="00652932"/>
    <w:rsid w:val="006534EF"/>
    <w:rsid w:val="00653688"/>
    <w:rsid w:val="00654B95"/>
    <w:rsid w:val="00657658"/>
    <w:rsid w:val="00657A78"/>
    <w:rsid w:val="00657E45"/>
    <w:rsid w:val="006600FE"/>
    <w:rsid w:val="0066195B"/>
    <w:rsid w:val="00661EE9"/>
    <w:rsid w:val="00662777"/>
    <w:rsid w:val="00662D3C"/>
    <w:rsid w:val="00663136"/>
    <w:rsid w:val="006658C4"/>
    <w:rsid w:val="0066599C"/>
    <w:rsid w:val="006664DB"/>
    <w:rsid w:val="006667C9"/>
    <w:rsid w:val="006674CF"/>
    <w:rsid w:val="006700CE"/>
    <w:rsid w:val="00671D9F"/>
    <w:rsid w:val="006725E6"/>
    <w:rsid w:val="00672897"/>
    <w:rsid w:val="00673BC5"/>
    <w:rsid w:val="006746D5"/>
    <w:rsid w:val="0067551E"/>
    <w:rsid w:val="00675775"/>
    <w:rsid w:val="006764E6"/>
    <w:rsid w:val="00676EB9"/>
    <w:rsid w:val="00676F69"/>
    <w:rsid w:val="00677232"/>
    <w:rsid w:val="0067768D"/>
    <w:rsid w:val="006814A8"/>
    <w:rsid w:val="00681EFD"/>
    <w:rsid w:val="00682479"/>
    <w:rsid w:val="006825A6"/>
    <w:rsid w:val="00682656"/>
    <w:rsid w:val="00683544"/>
    <w:rsid w:val="00683980"/>
    <w:rsid w:val="00683E5A"/>
    <w:rsid w:val="00683F0E"/>
    <w:rsid w:val="00684AB1"/>
    <w:rsid w:val="00684BF8"/>
    <w:rsid w:val="00684F3A"/>
    <w:rsid w:val="00687192"/>
    <w:rsid w:val="00687A29"/>
    <w:rsid w:val="00690913"/>
    <w:rsid w:val="0069099C"/>
    <w:rsid w:val="00690E8E"/>
    <w:rsid w:val="00690EBE"/>
    <w:rsid w:val="006914E7"/>
    <w:rsid w:val="0069215C"/>
    <w:rsid w:val="00692A10"/>
    <w:rsid w:val="006936CC"/>
    <w:rsid w:val="00693BEC"/>
    <w:rsid w:val="0069488F"/>
    <w:rsid w:val="00695587"/>
    <w:rsid w:val="00695734"/>
    <w:rsid w:val="00695D21"/>
    <w:rsid w:val="00695E5A"/>
    <w:rsid w:val="00697B4A"/>
    <w:rsid w:val="00697BA8"/>
    <w:rsid w:val="006A0A9F"/>
    <w:rsid w:val="006A0F1D"/>
    <w:rsid w:val="006A1D72"/>
    <w:rsid w:val="006A24DC"/>
    <w:rsid w:val="006A2793"/>
    <w:rsid w:val="006A283F"/>
    <w:rsid w:val="006A32CE"/>
    <w:rsid w:val="006A338B"/>
    <w:rsid w:val="006A47FA"/>
    <w:rsid w:val="006A4822"/>
    <w:rsid w:val="006A4F32"/>
    <w:rsid w:val="006A64B9"/>
    <w:rsid w:val="006A7227"/>
    <w:rsid w:val="006A73DF"/>
    <w:rsid w:val="006B07F2"/>
    <w:rsid w:val="006B0DFD"/>
    <w:rsid w:val="006B0E71"/>
    <w:rsid w:val="006B210D"/>
    <w:rsid w:val="006B2D60"/>
    <w:rsid w:val="006B33CB"/>
    <w:rsid w:val="006B34EE"/>
    <w:rsid w:val="006B3630"/>
    <w:rsid w:val="006B48F8"/>
    <w:rsid w:val="006B5273"/>
    <w:rsid w:val="006B56CA"/>
    <w:rsid w:val="006B60DC"/>
    <w:rsid w:val="006B6245"/>
    <w:rsid w:val="006B62F0"/>
    <w:rsid w:val="006B6C9D"/>
    <w:rsid w:val="006C0049"/>
    <w:rsid w:val="006C0F01"/>
    <w:rsid w:val="006C0F77"/>
    <w:rsid w:val="006C1CA9"/>
    <w:rsid w:val="006C2BC7"/>
    <w:rsid w:val="006C2D05"/>
    <w:rsid w:val="006C2E90"/>
    <w:rsid w:val="006C30A3"/>
    <w:rsid w:val="006C34C8"/>
    <w:rsid w:val="006C3623"/>
    <w:rsid w:val="006C36CF"/>
    <w:rsid w:val="006C4875"/>
    <w:rsid w:val="006C54AB"/>
    <w:rsid w:val="006C5543"/>
    <w:rsid w:val="006C61FC"/>
    <w:rsid w:val="006C66BA"/>
    <w:rsid w:val="006C7600"/>
    <w:rsid w:val="006D0A3D"/>
    <w:rsid w:val="006D0B1A"/>
    <w:rsid w:val="006D0FF5"/>
    <w:rsid w:val="006D220B"/>
    <w:rsid w:val="006D2546"/>
    <w:rsid w:val="006D341F"/>
    <w:rsid w:val="006D4FBB"/>
    <w:rsid w:val="006D5AF9"/>
    <w:rsid w:val="006D67ED"/>
    <w:rsid w:val="006D79E1"/>
    <w:rsid w:val="006D7AD1"/>
    <w:rsid w:val="006E029E"/>
    <w:rsid w:val="006E0A41"/>
    <w:rsid w:val="006E17AD"/>
    <w:rsid w:val="006E190F"/>
    <w:rsid w:val="006E2827"/>
    <w:rsid w:val="006E2ADB"/>
    <w:rsid w:val="006E2D75"/>
    <w:rsid w:val="006E4081"/>
    <w:rsid w:val="006E487E"/>
    <w:rsid w:val="006E4C47"/>
    <w:rsid w:val="006E4DE4"/>
    <w:rsid w:val="006E50A7"/>
    <w:rsid w:val="006E51D5"/>
    <w:rsid w:val="006E565F"/>
    <w:rsid w:val="006E5D2D"/>
    <w:rsid w:val="006E6AE7"/>
    <w:rsid w:val="006E6AEB"/>
    <w:rsid w:val="006E7695"/>
    <w:rsid w:val="006E7A98"/>
    <w:rsid w:val="006E7F64"/>
    <w:rsid w:val="006F04AF"/>
    <w:rsid w:val="006F05DC"/>
    <w:rsid w:val="006F0EF7"/>
    <w:rsid w:val="006F1973"/>
    <w:rsid w:val="006F24A0"/>
    <w:rsid w:val="006F2D74"/>
    <w:rsid w:val="006F2FDF"/>
    <w:rsid w:val="006F3236"/>
    <w:rsid w:val="006F340B"/>
    <w:rsid w:val="006F42EC"/>
    <w:rsid w:val="006F4539"/>
    <w:rsid w:val="006F4B40"/>
    <w:rsid w:val="006F4D68"/>
    <w:rsid w:val="006F5287"/>
    <w:rsid w:val="006F5544"/>
    <w:rsid w:val="006F5580"/>
    <w:rsid w:val="006F5EB1"/>
    <w:rsid w:val="006F625E"/>
    <w:rsid w:val="006F6A4D"/>
    <w:rsid w:val="006F7FB0"/>
    <w:rsid w:val="007010AA"/>
    <w:rsid w:val="00703446"/>
    <w:rsid w:val="00703574"/>
    <w:rsid w:val="007038E9"/>
    <w:rsid w:val="00704ABA"/>
    <w:rsid w:val="00705526"/>
    <w:rsid w:val="00706505"/>
    <w:rsid w:val="00706684"/>
    <w:rsid w:val="0070675C"/>
    <w:rsid w:val="00706D51"/>
    <w:rsid w:val="007070BC"/>
    <w:rsid w:val="00707F93"/>
    <w:rsid w:val="0071063A"/>
    <w:rsid w:val="00711EF8"/>
    <w:rsid w:val="00712BF0"/>
    <w:rsid w:val="00712E81"/>
    <w:rsid w:val="00713503"/>
    <w:rsid w:val="0071398D"/>
    <w:rsid w:val="00713C7D"/>
    <w:rsid w:val="0071404D"/>
    <w:rsid w:val="00714DE7"/>
    <w:rsid w:val="00715344"/>
    <w:rsid w:val="00715843"/>
    <w:rsid w:val="00716124"/>
    <w:rsid w:val="0071616E"/>
    <w:rsid w:val="007167B8"/>
    <w:rsid w:val="007169FF"/>
    <w:rsid w:val="00717E22"/>
    <w:rsid w:val="00720882"/>
    <w:rsid w:val="007209B4"/>
    <w:rsid w:val="00721344"/>
    <w:rsid w:val="007237EF"/>
    <w:rsid w:val="00724260"/>
    <w:rsid w:val="00724396"/>
    <w:rsid w:val="00724582"/>
    <w:rsid w:val="007260D2"/>
    <w:rsid w:val="00726349"/>
    <w:rsid w:val="007276E9"/>
    <w:rsid w:val="00730071"/>
    <w:rsid w:val="00730733"/>
    <w:rsid w:val="00730AFC"/>
    <w:rsid w:val="00731FBC"/>
    <w:rsid w:val="00733312"/>
    <w:rsid w:val="00733832"/>
    <w:rsid w:val="007341E5"/>
    <w:rsid w:val="007345B9"/>
    <w:rsid w:val="007349A3"/>
    <w:rsid w:val="00734BB9"/>
    <w:rsid w:val="007350AC"/>
    <w:rsid w:val="007352E0"/>
    <w:rsid w:val="00735373"/>
    <w:rsid w:val="00735ACB"/>
    <w:rsid w:val="00736334"/>
    <w:rsid w:val="007372D8"/>
    <w:rsid w:val="00737730"/>
    <w:rsid w:val="00737F6C"/>
    <w:rsid w:val="00740283"/>
    <w:rsid w:val="00740B10"/>
    <w:rsid w:val="00740D85"/>
    <w:rsid w:val="00740FFE"/>
    <w:rsid w:val="00741E85"/>
    <w:rsid w:val="007422B9"/>
    <w:rsid w:val="007423C5"/>
    <w:rsid w:val="007426E7"/>
    <w:rsid w:val="00743903"/>
    <w:rsid w:val="00743F69"/>
    <w:rsid w:val="0074426C"/>
    <w:rsid w:val="007454E4"/>
    <w:rsid w:val="00745BF9"/>
    <w:rsid w:val="0074619A"/>
    <w:rsid w:val="00746624"/>
    <w:rsid w:val="007467D7"/>
    <w:rsid w:val="00746801"/>
    <w:rsid w:val="00747353"/>
    <w:rsid w:val="0074749C"/>
    <w:rsid w:val="00747BE9"/>
    <w:rsid w:val="00750629"/>
    <w:rsid w:val="00751B73"/>
    <w:rsid w:val="00751FBF"/>
    <w:rsid w:val="00752C52"/>
    <w:rsid w:val="00752EE6"/>
    <w:rsid w:val="007536D7"/>
    <w:rsid w:val="007544F4"/>
    <w:rsid w:val="007549B5"/>
    <w:rsid w:val="00754B68"/>
    <w:rsid w:val="007559EB"/>
    <w:rsid w:val="00755D2F"/>
    <w:rsid w:val="00755DFE"/>
    <w:rsid w:val="007569C0"/>
    <w:rsid w:val="00756E80"/>
    <w:rsid w:val="007570C6"/>
    <w:rsid w:val="00757341"/>
    <w:rsid w:val="00757659"/>
    <w:rsid w:val="00760640"/>
    <w:rsid w:val="007610F8"/>
    <w:rsid w:val="00761721"/>
    <w:rsid w:val="0076178C"/>
    <w:rsid w:val="00762AFB"/>
    <w:rsid w:val="0076437C"/>
    <w:rsid w:val="00764609"/>
    <w:rsid w:val="007647B1"/>
    <w:rsid w:val="00765147"/>
    <w:rsid w:val="007652F7"/>
    <w:rsid w:val="007662C0"/>
    <w:rsid w:val="0076699A"/>
    <w:rsid w:val="007675F8"/>
    <w:rsid w:val="0077092D"/>
    <w:rsid w:val="00770AEA"/>
    <w:rsid w:val="0077107F"/>
    <w:rsid w:val="00771E11"/>
    <w:rsid w:val="00772E64"/>
    <w:rsid w:val="00772E6F"/>
    <w:rsid w:val="0077339D"/>
    <w:rsid w:val="00773A8C"/>
    <w:rsid w:val="00774991"/>
    <w:rsid w:val="00774FC8"/>
    <w:rsid w:val="00775947"/>
    <w:rsid w:val="0077605D"/>
    <w:rsid w:val="00776535"/>
    <w:rsid w:val="00776E90"/>
    <w:rsid w:val="00777255"/>
    <w:rsid w:val="007801C1"/>
    <w:rsid w:val="007803C6"/>
    <w:rsid w:val="00780631"/>
    <w:rsid w:val="00780CBB"/>
    <w:rsid w:val="00781438"/>
    <w:rsid w:val="00782444"/>
    <w:rsid w:val="00782CC9"/>
    <w:rsid w:val="00782E9C"/>
    <w:rsid w:val="00783B4F"/>
    <w:rsid w:val="00784971"/>
    <w:rsid w:val="00787020"/>
    <w:rsid w:val="00787894"/>
    <w:rsid w:val="00787DD4"/>
    <w:rsid w:val="007907A8"/>
    <w:rsid w:val="00791061"/>
    <w:rsid w:val="00792097"/>
    <w:rsid w:val="0079383F"/>
    <w:rsid w:val="0079387D"/>
    <w:rsid w:val="007938F9"/>
    <w:rsid w:val="00794286"/>
    <w:rsid w:val="00794D72"/>
    <w:rsid w:val="00795013"/>
    <w:rsid w:val="007955F8"/>
    <w:rsid w:val="00796376"/>
    <w:rsid w:val="00797A19"/>
    <w:rsid w:val="007A084C"/>
    <w:rsid w:val="007A14BB"/>
    <w:rsid w:val="007A32CA"/>
    <w:rsid w:val="007A348D"/>
    <w:rsid w:val="007A3C01"/>
    <w:rsid w:val="007A4182"/>
    <w:rsid w:val="007A4636"/>
    <w:rsid w:val="007A48F5"/>
    <w:rsid w:val="007A6BBA"/>
    <w:rsid w:val="007A6FE8"/>
    <w:rsid w:val="007A7105"/>
    <w:rsid w:val="007A7E50"/>
    <w:rsid w:val="007B1152"/>
    <w:rsid w:val="007B1747"/>
    <w:rsid w:val="007B21BE"/>
    <w:rsid w:val="007B318B"/>
    <w:rsid w:val="007B33CB"/>
    <w:rsid w:val="007B34B3"/>
    <w:rsid w:val="007B387C"/>
    <w:rsid w:val="007B4F6E"/>
    <w:rsid w:val="007B50D2"/>
    <w:rsid w:val="007B5154"/>
    <w:rsid w:val="007B5232"/>
    <w:rsid w:val="007B527F"/>
    <w:rsid w:val="007B5554"/>
    <w:rsid w:val="007B5933"/>
    <w:rsid w:val="007B5A81"/>
    <w:rsid w:val="007B628A"/>
    <w:rsid w:val="007B6559"/>
    <w:rsid w:val="007B7661"/>
    <w:rsid w:val="007C0209"/>
    <w:rsid w:val="007C0B42"/>
    <w:rsid w:val="007C1447"/>
    <w:rsid w:val="007C1834"/>
    <w:rsid w:val="007C2328"/>
    <w:rsid w:val="007C308E"/>
    <w:rsid w:val="007C31A2"/>
    <w:rsid w:val="007C33D0"/>
    <w:rsid w:val="007C399F"/>
    <w:rsid w:val="007C4588"/>
    <w:rsid w:val="007C531F"/>
    <w:rsid w:val="007C6A4A"/>
    <w:rsid w:val="007C7199"/>
    <w:rsid w:val="007C7527"/>
    <w:rsid w:val="007D090F"/>
    <w:rsid w:val="007D0FD7"/>
    <w:rsid w:val="007D10D7"/>
    <w:rsid w:val="007D2554"/>
    <w:rsid w:val="007D2A94"/>
    <w:rsid w:val="007D409A"/>
    <w:rsid w:val="007D4402"/>
    <w:rsid w:val="007D45E6"/>
    <w:rsid w:val="007D4CD2"/>
    <w:rsid w:val="007D5D72"/>
    <w:rsid w:val="007D6F63"/>
    <w:rsid w:val="007D73CB"/>
    <w:rsid w:val="007E07E2"/>
    <w:rsid w:val="007E0837"/>
    <w:rsid w:val="007E0ABF"/>
    <w:rsid w:val="007E1A62"/>
    <w:rsid w:val="007E22C9"/>
    <w:rsid w:val="007E4460"/>
    <w:rsid w:val="007E496D"/>
    <w:rsid w:val="007E4AFA"/>
    <w:rsid w:val="007E504E"/>
    <w:rsid w:val="007E6C0F"/>
    <w:rsid w:val="007F0F36"/>
    <w:rsid w:val="007F0FD9"/>
    <w:rsid w:val="007F15E1"/>
    <w:rsid w:val="007F1CBC"/>
    <w:rsid w:val="007F20B6"/>
    <w:rsid w:val="007F2FAF"/>
    <w:rsid w:val="007F3288"/>
    <w:rsid w:val="007F3833"/>
    <w:rsid w:val="007F3B93"/>
    <w:rsid w:val="007F3BF2"/>
    <w:rsid w:val="007F3E7B"/>
    <w:rsid w:val="007F4676"/>
    <w:rsid w:val="007F491D"/>
    <w:rsid w:val="007F4F69"/>
    <w:rsid w:val="007F501A"/>
    <w:rsid w:val="007F5F55"/>
    <w:rsid w:val="007F7D6D"/>
    <w:rsid w:val="00800BFF"/>
    <w:rsid w:val="00800E75"/>
    <w:rsid w:val="00800E7A"/>
    <w:rsid w:val="008016CA"/>
    <w:rsid w:val="008021F6"/>
    <w:rsid w:val="00802444"/>
    <w:rsid w:val="00802977"/>
    <w:rsid w:val="00803903"/>
    <w:rsid w:val="00803F42"/>
    <w:rsid w:val="00803FD9"/>
    <w:rsid w:val="0080445C"/>
    <w:rsid w:val="00804538"/>
    <w:rsid w:val="008068D6"/>
    <w:rsid w:val="00806DF7"/>
    <w:rsid w:val="00807348"/>
    <w:rsid w:val="00807DBE"/>
    <w:rsid w:val="008103AD"/>
    <w:rsid w:val="008106DA"/>
    <w:rsid w:val="00810BEE"/>
    <w:rsid w:val="008116FB"/>
    <w:rsid w:val="00811D01"/>
    <w:rsid w:val="0081201B"/>
    <w:rsid w:val="0081263B"/>
    <w:rsid w:val="008139B2"/>
    <w:rsid w:val="00814781"/>
    <w:rsid w:val="00814AFF"/>
    <w:rsid w:val="00815334"/>
    <w:rsid w:val="00815AF4"/>
    <w:rsid w:val="00817191"/>
    <w:rsid w:val="0081766C"/>
    <w:rsid w:val="008179A9"/>
    <w:rsid w:val="00817A29"/>
    <w:rsid w:val="00820CFA"/>
    <w:rsid w:val="00821202"/>
    <w:rsid w:val="00821EAF"/>
    <w:rsid w:val="00822242"/>
    <w:rsid w:val="00822845"/>
    <w:rsid w:val="00822981"/>
    <w:rsid w:val="00822A01"/>
    <w:rsid w:val="00822BA6"/>
    <w:rsid w:val="008231DD"/>
    <w:rsid w:val="0082361B"/>
    <w:rsid w:val="008236C1"/>
    <w:rsid w:val="00823852"/>
    <w:rsid w:val="00823879"/>
    <w:rsid w:val="008239EE"/>
    <w:rsid w:val="0082493B"/>
    <w:rsid w:val="00824B4E"/>
    <w:rsid w:val="00824D37"/>
    <w:rsid w:val="00825D3B"/>
    <w:rsid w:val="00826298"/>
    <w:rsid w:val="0082674B"/>
    <w:rsid w:val="00826849"/>
    <w:rsid w:val="00826DFA"/>
    <w:rsid w:val="008272F3"/>
    <w:rsid w:val="008278B1"/>
    <w:rsid w:val="00830676"/>
    <w:rsid w:val="00830C67"/>
    <w:rsid w:val="0083110F"/>
    <w:rsid w:val="0083149F"/>
    <w:rsid w:val="00831C21"/>
    <w:rsid w:val="00833075"/>
    <w:rsid w:val="0083312C"/>
    <w:rsid w:val="008356A1"/>
    <w:rsid w:val="00835E9F"/>
    <w:rsid w:val="0083632C"/>
    <w:rsid w:val="008370E5"/>
    <w:rsid w:val="00837DB7"/>
    <w:rsid w:val="008410C2"/>
    <w:rsid w:val="00841933"/>
    <w:rsid w:val="00841B50"/>
    <w:rsid w:val="008430A5"/>
    <w:rsid w:val="008435DA"/>
    <w:rsid w:val="00844032"/>
    <w:rsid w:val="00844554"/>
    <w:rsid w:val="00844F46"/>
    <w:rsid w:val="00844FA5"/>
    <w:rsid w:val="00845530"/>
    <w:rsid w:val="00846564"/>
    <w:rsid w:val="0084733A"/>
    <w:rsid w:val="00847D85"/>
    <w:rsid w:val="008510C6"/>
    <w:rsid w:val="0085135C"/>
    <w:rsid w:val="008515E1"/>
    <w:rsid w:val="008517CB"/>
    <w:rsid w:val="00851A6C"/>
    <w:rsid w:val="00853160"/>
    <w:rsid w:val="00853291"/>
    <w:rsid w:val="00853520"/>
    <w:rsid w:val="00853A32"/>
    <w:rsid w:val="0085447A"/>
    <w:rsid w:val="0085487C"/>
    <w:rsid w:val="008552DE"/>
    <w:rsid w:val="0085566E"/>
    <w:rsid w:val="00855730"/>
    <w:rsid w:val="0085579E"/>
    <w:rsid w:val="008566B3"/>
    <w:rsid w:val="00856930"/>
    <w:rsid w:val="00856A76"/>
    <w:rsid w:val="0086037C"/>
    <w:rsid w:val="00860574"/>
    <w:rsid w:val="008607A5"/>
    <w:rsid w:val="00861587"/>
    <w:rsid w:val="008618D5"/>
    <w:rsid w:val="00861FF9"/>
    <w:rsid w:val="00862A9B"/>
    <w:rsid w:val="00862C58"/>
    <w:rsid w:val="00862F15"/>
    <w:rsid w:val="0086308C"/>
    <w:rsid w:val="00863B39"/>
    <w:rsid w:val="0086441A"/>
    <w:rsid w:val="0086487D"/>
    <w:rsid w:val="008648E4"/>
    <w:rsid w:val="00864C8B"/>
    <w:rsid w:val="0086505A"/>
    <w:rsid w:val="008653E3"/>
    <w:rsid w:val="00865404"/>
    <w:rsid w:val="00865822"/>
    <w:rsid w:val="00865A65"/>
    <w:rsid w:val="00865FBF"/>
    <w:rsid w:val="008664C3"/>
    <w:rsid w:val="00866B6B"/>
    <w:rsid w:val="00866F9C"/>
    <w:rsid w:val="0086712C"/>
    <w:rsid w:val="008675EE"/>
    <w:rsid w:val="0087113B"/>
    <w:rsid w:val="008718D4"/>
    <w:rsid w:val="008723E3"/>
    <w:rsid w:val="00872438"/>
    <w:rsid w:val="008725D7"/>
    <w:rsid w:val="008728A4"/>
    <w:rsid w:val="00872D73"/>
    <w:rsid w:val="00872DA6"/>
    <w:rsid w:val="00873504"/>
    <w:rsid w:val="008737B8"/>
    <w:rsid w:val="00873B13"/>
    <w:rsid w:val="0087426E"/>
    <w:rsid w:val="008759FC"/>
    <w:rsid w:val="00876692"/>
    <w:rsid w:val="00876B7C"/>
    <w:rsid w:val="00876B92"/>
    <w:rsid w:val="00876C2D"/>
    <w:rsid w:val="008774D4"/>
    <w:rsid w:val="0087758E"/>
    <w:rsid w:val="008800A3"/>
    <w:rsid w:val="00880B7C"/>
    <w:rsid w:val="00880DCF"/>
    <w:rsid w:val="00880E7F"/>
    <w:rsid w:val="008825EF"/>
    <w:rsid w:val="0088346F"/>
    <w:rsid w:val="00883810"/>
    <w:rsid w:val="00883C70"/>
    <w:rsid w:val="008850EB"/>
    <w:rsid w:val="00885AFE"/>
    <w:rsid w:val="008862BE"/>
    <w:rsid w:val="008862D9"/>
    <w:rsid w:val="00886475"/>
    <w:rsid w:val="00890157"/>
    <w:rsid w:val="008906A7"/>
    <w:rsid w:val="00891535"/>
    <w:rsid w:val="0089228E"/>
    <w:rsid w:val="008925A1"/>
    <w:rsid w:val="00892ECD"/>
    <w:rsid w:val="008936B4"/>
    <w:rsid w:val="00894C61"/>
    <w:rsid w:val="00894D09"/>
    <w:rsid w:val="00895288"/>
    <w:rsid w:val="00895409"/>
    <w:rsid w:val="00895DCF"/>
    <w:rsid w:val="008975FC"/>
    <w:rsid w:val="008978D6"/>
    <w:rsid w:val="008A2098"/>
    <w:rsid w:val="008A302C"/>
    <w:rsid w:val="008A3BF5"/>
    <w:rsid w:val="008A45F2"/>
    <w:rsid w:val="008A64EF"/>
    <w:rsid w:val="008A6733"/>
    <w:rsid w:val="008A6EB7"/>
    <w:rsid w:val="008A787B"/>
    <w:rsid w:val="008A7A3F"/>
    <w:rsid w:val="008A7F3E"/>
    <w:rsid w:val="008B016B"/>
    <w:rsid w:val="008B0F59"/>
    <w:rsid w:val="008B1123"/>
    <w:rsid w:val="008B1ADC"/>
    <w:rsid w:val="008B248A"/>
    <w:rsid w:val="008B2F51"/>
    <w:rsid w:val="008B623E"/>
    <w:rsid w:val="008B6F5C"/>
    <w:rsid w:val="008B78E4"/>
    <w:rsid w:val="008B79B6"/>
    <w:rsid w:val="008B7A1B"/>
    <w:rsid w:val="008C0197"/>
    <w:rsid w:val="008C3924"/>
    <w:rsid w:val="008C53AF"/>
    <w:rsid w:val="008C5703"/>
    <w:rsid w:val="008C5A75"/>
    <w:rsid w:val="008C7D47"/>
    <w:rsid w:val="008D020D"/>
    <w:rsid w:val="008D166C"/>
    <w:rsid w:val="008D16B9"/>
    <w:rsid w:val="008D1EAF"/>
    <w:rsid w:val="008D25F3"/>
    <w:rsid w:val="008D2ADA"/>
    <w:rsid w:val="008D36E2"/>
    <w:rsid w:val="008D3F03"/>
    <w:rsid w:val="008D445A"/>
    <w:rsid w:val="008D4CFD"/>
    <w:rsid w:val="008D5B64"/>
    <w:rsid w:val="008D699F"/>
    <w:rsid w:val="008D7769"/>
    <w:rsid w:val="008E14CB"/>
    <w:rsid w:val="008E17D9"/>
    <w:rsid w:val="008E4387"/>
    <w:rsid w:val="008E5635"/>
    <w:rsid w:val="008E5A91"/>
    <w:rsid w:val="008E632D"/>
    <w:rsid w:val="008E636E"/>
    <w:rsid w:val="008E7A90"/>
    <w:rsid w:val="008E7D7E"/>
    <w:rsid w:val="008F07E8"/>
    <w:rsid w:val="008F3A3D"/>
    <w:rsid w:val="008F3B0D"/>
    <w:rsid w:val="008F4C65"/>
    <w:rsid w:val="008F504D"/>
    <w:rsid w:val="008F6A83"/>
    <w:rsid w:val="008F7185"/>
    <w:rsid w:val="009008D6"/>
    <w:rsid w:val="009009BB"/>
    <w:rsid w:val="009009F2"/>
    <w:rsid w:val="00900D3A"/>
    <w:rsid w:val="009010DB"/>
    <w:rsid w:val="009012FF"/>
    <w:rsid w:val="00901372"/>
    <w:rsid w:val="0090143A"/>
    <w:rsid w:val="00901906"/>
    <w:rsid w:val="00901C71"/>
    <w:rsid w:val="00902E31"/>
    <w:rsid w:val="00902ED1"/>
    <w:rsid w:val="0090356E"/>
    <w:rsid w:val="00903BD5"/>
    <w:rsid w:val="00903CDD"/>
    <w:rsid w:val="009042F4"/>
    <w:rsid w:val="00904760"/>
    <w:rsid w:val="00904C18"/>
    <w:rsid w:val="00907376"/>
    <w:rsid w:val="00913256"/>
    <w:rsid w:val="0091342B"/>
    <w:rsid w:val="0091386F"/>
    <w:rsid w:val="00913978"/>
    <w:rsid w:val="00915A56"/>
    <w:rsid w:val="00916138"/>
    <w:rsid w:val="00917853"/>
    <w:rsid w:val="009179A9"/>
    <w:rsid w:val="00917E4A"/>
    <w:rsid w:val="009201B5"/>
    <w:rsid w:val="00922200"/>
    <w:rsid w:val="00922FE8"/>
    <w:rsid w:val="00923F0A"/>
    <w:rsid w:val="0092465D"/>
    <w:rsid w:val="00924861"/>
    <w:rsid w:val="00924D71"/>
    <w:rsid w:val="00925351"/>
    <w:rsid w:val="0092567E"/>
    <w:rsid w:val="00925A8E"/>
    <w:rsid w:val="00925B34"/>
    <w:rsid w:val="00925DBE"/>
    <w:rsid w:val="009308DA"/>
    <w:rsid w:val="00930AB0"/>
    <w:rsid w:val="00930E19"/>
    <w:rsid w:val="00931CDF"/>
    <w:rsid w:val="00931F11"/>
    <w:rsid w:val="0093294A"/>
    <w:rsid w:val="00932FC8"/>
    <w:rsid w:val="00933391"/>
    <w:rsid w:val="0093373B"/>
    <w:rsid w:val="00933BAF"/>
    <w:rsid w:val="009341F0"/>
    <w:rsid w:val="00934236"/>
    <w:rsid w:val="00934353"/>
    <w:rsid w:val="00934CB3"/>
    <w:rsid w:val="00934FA7"/>
    <w:rsid w:val="00935B1B"/>
    <w:rsid w:val="00937275"/>
    <w:rsid w:val="00937AC9"/>
    <w:rsid w:val="009408DE"/>
    <w:rsid w:val="00940AA3"/>
    <w:rsid w:val="00941668"/>
    <w:rsid w:val="009417BC"/>
    <w:rsid w:val="009424A7"/>
    <w:rsid w:val="0094259E"/>
    <w:rsid w:val="0094264C"/>
    <w:rsid w:val="00943278"/>
    <w:rsid w:val="00943433"/>
    <w:rsid w:val="0094392F"/>
    <w:rsid w:val="00943D33"/>
    <w:rsid w:val="009440F1"/>
    <w:rsid w:val="00944523"/>
    <w:rsid w:val="009447A6"/>
    <w:rsid w:val="00944A10"/>
    <w:rsid w:val="00944C20"/>
    <w:rsid w:val="00944EB5"/>
    <w:rsid w:val="009451BE"/>
    <w:rsid w:val="009461DC"/>
    <w:rsid w:val="009466B9"/>
    <w:rsid w:val="00947062"/>
    <w:rsid w:val="00947F56"/>
    <w:rsid w:val="00950708"/>
    <w:rsid w:val="00951B3A"/>
    <w:rsid w:val="00951BD6"/>
    <w:rsid w:val="00952D2D"/>
    <w:rsid w:val="009536D9"/>
    <w:rsid w:val="00953F12"/>
    <w:rsid w:val="0095490E"/>
    <w:rsid w:val="00955EB2"/>
    <w:rsid w:val="009563F5"/>
    <w:rsid w:val="009565EE"/>
    <w:rsid w:val="00956D98"/>
    <w:rsid w:val="009575B8"/>
    <w:rsid w:val="0095777D"/>
    <w:rsid w:val="0096042C"/>
    <w:rsid w:val="00961AA9"/>
    <w:rsid w:val="00961BCF"/>
    <w:rsid w:val="0096263D"/>
    <w:rsid w:val="00962719"/>
    <w:rsid w:val="00962B17"/>
    <w:rsid w:val="0096302F"/>
    <w:rsid w:val="00963ED8"/>
    <w:rsid w:val="00964DB6"/>
    <w:rsid w:val="00966459"/>
    <w:rsid w:val="00967910"/>
    <w:rsid w:val="00967ECB"/>
    <w:rsid w:val="009700C3"/>
    <w:rsid w:val="0097123F"/>
    <w:rsid w:val="009722B7"/>
    <w:rsid w:val="00972F1E"/>
    <w:rsid w:val="00973521"/>
    <w:rsid w:val="0097357F"/>
    <w:rsid w:val="00973BCC"/>
    <w:rsid w:val="00974888"/>
    <w:rsid w:val="00974ECF"/>
    <w:rsid w:val="00975A3D"/>
    <w:rsid w:val="00976812"/>
    <w:rsid w:val="0097697D"/>
    <w:rsid w:val="00980852"/>
    <w:rsid w:val="00981BCD"/>
    <w:rsid w:val="009820C7"/>
    <w:rsid w:val="0098324C"/>
    <w:rsid w:val="00983D59"/>
    <w:rsid w:val="00984B96"/>
    <w:rsid w:val="00984E55"/>
    <w:rsid w:val="00985AF4"/>
    <w:rsid w:val="00985C0F"/>
    <w:rsid w:val="00986579"/>
    <w:rsid w:val="00986862"/>
    <w:rsid w:val="00986962"/>
    <w:rsid w:val="00986B7C"/>
    <w:rsid w:val="00990A3E"/>
    <w:rsid w:val="009913D3"/>
    <w:rsid w:val="00991867"/>
    <w:rsid w:val="0099203E"/>
    <w:rsid w:val="00992741"/>
    <w:rsid w:val="009929F5"/>
    <w:rsid w:val="00993FE3"/>
    <w:rsid w:val="0099437D"/>
    <w:rsid w:val="009945CD"/>
    <w:rsid w:val="00994E1B"/>
    <w:rsid w:val="00994F2F"/>
    <w:rsid w:val="0099578D"/>
    <w:rsid w:val="009958CA"/>
    <w:rsid w:val="00996090"/>
    <w:rsid w:val="00996610"/>
    <w:rsid w:val="00996753"/>
    <w:rsid w:val="00997A2B"/>
    <w:rsid w:val="00997F05"/>
    <w:rsid w:val="009A0280"/>
    <w:rsid w:val="009A175F"/>
    <w:rsid w:val="009A1E7B"/>
    <w:rsid w:val="009A2475"/>
    <w:rsid w:val="009A2A40"/>
    <w:rsid w:val="009A300A"/>
    <w:rsid w:val="009A494A"/>
    <w:rsid w:val="009A5445"/>
    <w:rsid w:val="009A57DE"/>
    <w:rsid w:val="009A6ABD"/>
    <w:rsid w:val="009A6F96"/>
    <w:rsid w:val="009A73F5"/>
    <w:rsid w:val="009B22D3"/>
    <w:rsid w:val="009B269C"/>
    <w:rsid w:val="009B291E"/>
    <w:rsid w:val="009B2CE3"/>
    <w:rsid w:val="009B2FB3"/>
    <w:rsid w:val="009B46BB"/>
    <w:rsid w:val="009B5245"/>
    <w:rsid w:val="009B5F71"/>
    <w:rsid w:val="009B65CC"/>
    <w:rsid w:val="009B6A0A"/>
    <w:rsid w:val="009B6DDE"/>
    <w:rsid w:val="009B6F12"/>
    <w:rsid w:val="009C017F"/>
    <w:rsid w:val="009C024E"/>
    <w:rsid w:val="009C02BC"/>
    <w:rsid w:val="009C06E0"/>
    <w:rsid w:val="009C1642"/>
    <w:rsid w:val="009C1A61"/>
    <w:rsid w:val="009C1A6D"/>
    <w:rsid w:val="009C2981"/>
    <w:rsid w:val="009C340E"/>
    <w:rsid w:val="009C3AAB"/>
    <w:rsid w:val="009C3D65"/>
    <w:rsid w:val="009C48E9"/>
    <w:rsid w:val="009C5031"/>
    <w:rsid w:val="009C50B1"/>
    <w:rsid w:val="009C5B9F"/>
    <w:rsid w:val="009C6179"/>
    <w:rsid w:val="009C66DA"/>
    <w:rsid w:val="009C6B13"/>
    <w:rsid w:val="009C7CF4"/>
    <w:rsid w:val="009D03DA"/>
    <w:rsid w:val="009D2514"/>
    <w:rsid w:val="009D2790"/>
    <w:rsid w:val="009D2905"/>
    <w:rsid w:val="009D5004"/>
    <w:rsid w:val="009D5086"/>
    <w:rsid w:val="009D59A1"/>
    <w:rsid w:val="009D5CE5"/>
    <w:rsid w:val="009D69B1"/>
    <w:rsid w:val="009D6F0D"/>
    <w:rsid w:val="009D7785"/>
    <w:rsid w:val="009D7792"/>
    <w:rsid w:val="009E0055"/>
    <w:rsid w:val="009E0296"/>
    <w:rsid w:val="009E0802"/>
    <w:rsid w:val="009E09CB"/>
    <w:rsid w:val="009E0B59"/>
    <w:rsid w:val="009E0F27"/>
    <w:rsid w:val="009E0F4E"/>
    <w:rsid w:val="009E16E3"/>
    <w:rsid w:val="009E1767"/>
    <w:rsid w:val="009E1DC4"/>
    <w:rsid w:val="009E1FFC"/>
    <w:rsid w:val="009E29F6"/>
    <w:rsid w:val="009E39A2"/>
    <w:rsid w:val="009E3A9D"/>
    <w:rsid w:val="009E4C66"/>
    <w:rsid w:val="009E4D1C"/>
    <w:rsid w:val="009E51EC"/>
    <w:rsid w:val="009E55E5"/>
    <w:rsid w:val="009E58FA"/>
    <w:rsid w:val="009E5CF1"/>
    <w:rsid w:val="009E5EE3"/>
    <w:rsid w:val="009E7BA4"/>
    <w:rsid w:val="009E7C9A"/>
    <w:rsid w:val="009E7D25"/>
    <w:rsid w:val="009F02C2"/>
    <w:rsid w:val="009F0371"/>
    <w:rsid w:val="009F0485"/>
    <w:rsid w:val="009F098F"/>
    <w:rsid w:val="009F0B5F"/>
    <w:rsid w:val="009F0C6A"/>
    <w:rsid w:val="009F323F"/>
    <w:rsid w:val="009F35BA"/>
    <w:rsid w:val="009F35C6"/>
    <w:rsid w:val="009F4881"/>
    <w:rsid w:val="009F59A2"/>
    <w:rsid w:val="009F5D5C"/>
    <w:rsid w:val="009F6345"/>
    <w:rsid w:val="00A00084"/>
    <w:rsid w:val="00A00448"/>
    <w:rsid w:val="00A00C6B"/>
    <w:rsid w:val="00A01945"/>
    <w:rsid w:val="00A02ACB"/>
    <w:rsid w:val="00A058AB"/>
    <w:rsid w:val="00A06099"/>
    <w:rsid w:val="00A064B9"/>
    <w:rsid w:val="00A06959"/>
    <w:rsid w:val="00A06CD9"/>
    <w:rsid w:val="00A06EF4"/>
    <w:rsid w:val="00A07CBA"/>
    <w:rsid w:val="00A07E53"/>
    <w:rsid w:val="00A10201"/>
    <w:rsid w:val="00A10808"/>
    <w:rsid w:val="00A11DB8"/>
    <w:rsid w:val="00A121DC"/>
    <w:rsid w:val="00A131E1"/>
    <w:rsid w:val="00A1379C"/>
    <w:rsid w:val="00A13DE0"/>
    <w:rsid w:val="00A1508A"/>
    <w:rsid w:val="00A151EE"/>
    <w:rsid w:val="00A16ED2"/>
    <w:rsid w:val="00A17038"/>
    <w:rsid w:val="00A17B31"/>
    <w:rsid w:val="00A201E3"/>
    <w:rsid w:val="00A2099A"/>
    <w:rsid w:val="00A209A8"/>
    <w:rsid w:val="00A210EA"/>
    <w:rsid w:val="00A21C70"/>
    <w:rsid w:val="00A22635"/>
    <w:rsid w:val="00A2290A"/>
    <w:rsid w:val="00A2450C"/>
    <w:rsid w:val="00A24F2E"/>
    <w:rsid w:val="00A2519C"/>
    <w:rsid w:val="00A255A3"/>
    <w:rsid w:val="00A25606"/>
    <w:rsid w:val="00A25957"/>
    <w:rsid w:val="00A26995"/>
    <w:rsid w:val="00A2759B"/>
    <w:rsid w:val="00A27FF7"/>
    <w:rsid w:val="00A30427"/>
    <w:rsid w:val="00A30781"/>
    <w:rsid w:val="00A31242"/>
    <w:rsid w:val="00A31572"/>
    <w:rsid w:val="00A31937"/>
    <w:rsid w:val="00A31A31"/>
    <w:rsid w:val="00A31CCA"/>
    <w:rsid w:val="00A31D8A"/>
    <w:rsid w:val="00A31E38"/>
    <w:rsid w:val="00A3254D"/>
    <w:rsid w:val="00A32B44"/>
    <w:rsid w:val="00A33044"/>
    <w:rsid w:val="00A33CBB"/>
    <w:rsid w:val="00A33E8C"/>
    <w:rsid w:val="00A35F27"/>
    <w:rsid w:val="00A36CEE"/>
    <w:rsid w:val="00A3726F"/>
    <w:rsid w:val="00A37555"/>
    <w:rsid w:val="00A37986"/>
    <w:rsid w:val="00A37AD7"/>
    <w:rsid w:val="00A4060E"/>
    <w:rsid w:val="00A42A3A"/>
    <w:rsid w:val="00A4361C"/>
    <w:rsid w:val="00A43DE8"/>
    <w:rsid w:val="00A45049"/>
    <w:rsid w:val="00A45B55"/>
    <w:rsid w:val="00A467DD"/>
    <w:rsid w:val="00A46F60"/>
    <w:rsid w:val="00A4760A"/>
    <w:rsid w:val="00A476D1"/>
    <w:rsid w:val="00A47A98"/>
    <w:rsid w:val="00A47B6A"/>
    <w:rsid w:val="00A50449"/>
    <w:rsid w:val="00A51F04"/>
    <w:rsid w:val="00A525AA"/>
    <w:rsid w:val="00A52C01"/>
    <w:rsid w:val="00A53976"/>
    <w:rsid w:val="00A54A3F"/>
    <w:rsid w:val="00A55464"/>
    <w:rsid w:val="00A55969"/>
    <w:rsid w:val="00A560FF"/>
    <w:rsid w:val="00A564BF"/>
    <w:rsid w:val="00A56572"/>
    <w:rsid w:val="00A56F2A"/>
    <w:rsid w:val="00A56F4C"/>
    <w:rsid w:val="00A56FFC"/>
    <w:rsid w:val="00A57908"/>
    <w:rsid w:val="00A603F6"/>
    <w:rsid w:val="00A6139D"/>
    <w:rsid w:val="00A62196"/>
    <w:rsid w:val="00A63C0F"/>
    <w:rsid w:val="00A64628"/>
    <w:rsid w:val="00A6489A"/>
    <w:rsid w:val="00A64BD3"/>
    <w:rsid w:val="00A670A7"/>
    <w:rsid w:val="00A70955"/>
    <w:rsid w:val="00A71453"/>
    <w:rsid w:val="00A718DD"/>
    <w:rsid w:val="00A7219B"/>
    <w:rsid w:val="00A72821"/>
    <w:rsid w:val="00A7399B"/>
    <w:rsid w:val="00A73A51"/>
    <w:rsid w:val="00A73C72"/>
    <w:rsid w:val="00A73D90"/>
    <w:rsid w:val="00A74163"/>
    <w:rsid w:val="00A74E88"/>
    <w:rsid w:val="00A75127"/>
    <w:rsid w:val="00A75297"/>
    <w:rsid w:val="00A752DC"/>
    <w:rsid w:val="00A775CF"/>
    <w:rsid w:val="00A77D59"/>
    <w:rsid w:val="00A80D22"/>
    <w:rsid w:val="00A82D62"/>
    <w:rsid w:val="00A83451"/>
    <w:rsid w:val="00A83498"/>
    <w:rsid w:val="00A83695"/>
    <w:rsid w:val="00A843C6"/>
    <w:rsid w:val="00A84E8B"/>
    <w:rsid w:val="00A85358"/>
    <w:rsid w:val="00A86F2C"/>
    <w:rsid w:val="00A878DB"/>
    <w:rsid w:val="00A87ADE"/>
    <w:rsid w:val="00A903A1"/>
    <w:rsid w:val="00A90C21"/>
    <w:rsid w:val="00A919AA"/>
    <w:rsid w:val="00A925E0"/>
    <w:rsid w:val="00A92B02"/>
    <w:rsid w:val="00A92F1A"/>
    <w:rsid w:val="00A92F58"/>
    <w:rsid w:val="00A93BEF"/>
    <w:rsid w:val="00A94124"/>
    <w:rsid w:val="00A94305"/>
    <w:rsid w:val="00A94D08"/>
    <w:rsid w:val="00A95307"/>
    <w:rsid w:val="00A964A6"/>
    <w:rsid w:val="00A9715C"/>
    <w:rsid w:val="00A97299"/>
    <w:rsid w:val="00A97F8C"/>
    <w:rsid w:val="00AA0740"/>
    <w:rsid w:val="00AA0A9C"/>
    <w:rsid w:val="00AA1033"/>
    <w:rsid w:val="00AA1CF5"/>
    <w:rsid w:val="00AA1F32"/>
    <w:rsid w:val="00AA26E8"/>
    <w:rsid w:val="00AA2CAE"/>
    <w:rsid w:val="00AA3484"/>
    <w:rsid w:val="00AA3D1D"/>
    <w:rsid w:val="00AA51E7"/>
    <w:rsid w:val="00AA59C2"/>
    <w:rsid w:val="00AA5E93"/>
    <w:rsid w:val="00AA653F"/>
    <w:rsid w:val="00AA7096"/>
    <w:rsid w:val="00AA7319"/>
    <w:rsid w:val="00AA7B80"/>
    <w:rsid w:val="00AA7F0A"/>
    <w:rsid w:val="00AB1B55"/>
    <w:rsid w:val="00AB3293"/>
    <w:rsid w:val="00AB3715"/>
    <w:rsid w:val="00AB3B9D"/>
    <w:rsid w:val="00AB3DFE"/>
    <w:rsid w:val="00AB3FE6"/>
    <w:rsid w:val="00AB4D04"/>
    <w:rsid w:val="00AB4D1E"/>
    <w:rsid w:val="00AB4FD7"/>
    <w:rsid w:val="00AB5605"/>
    <w:rsid w:val="00AB5B27"/>
    <w:rsid w:val="00AB5EC3"/>
    <w:rsid w:val="00AB72D9"/>
    <w:rsid w:val="00AB76B6"/>
    <w:rsid w:val="00AC031F"/>
    <w:rsid w:val="00AC1636"/>
    <w:rsid w:val="00AC2983"/>
    <w:rsid w:val="00AC3B08"/>
    <w:rsid w:val="00AC3EC5"/>
    <w:rsid w:val="00AC41DD"/>
    <w:rsid w:val="00AC472A"/>
    <w:rsid w:val="00AC5311"/>
    <w:rsid w:val="00AC61C8"/>
    <w:rsid w:val="00AC67BF"/>
    <w:rsid w:val="00AC68C7"/>
    <w:rsid w:val="00AC70F3"/>
    <w:rsid w:val="00AD150D"/>
    <w:rsid w:val="00AD1EF0"/>
    <w:rsid w:val="00AD2242"/>
    <w:rsid w:val="00AD29DE"/>
    <w:rsid w:val="00AD32CC"/>
    <w:rsid w:val="00AD38DE"/>
    <w:rsid w:val="00AD3CD7"/>
    <w:rsid w:val="00AD3F7C"/>
    <w:rsid w:val="00AD5710"/>
    <w:rsid w:val="00AD65E0"/>
    <w:rsid w:val="00AD6BB5"/>
    <w:rsid w:val="00AE088F"/>
    <w:rsid w:val="00AE08E9"/>
    <w:rsid w:val="00AE09F6"/>
    <w:rsid w:val="00AE0FE1"/>
    <w:rsid w:val="00AE1891"/>
    <w:rsid w:val="00AE1DCA"/>
    <w:rsid w:val="00AE2463"/>
    <w:rsid w:val="00AE2991"/>
    <w:rsid w:val="00AE3429"/>
    <w:rsid w:val="00AE4A1E"/>
    <w:rsid w:val="00AE4AFA"/>
    <w:rsid w:val="00AE4C36"/>
    <w:rsid w:val="00AE51D7"/>
    <w:rsid w:val="00AE643E"/>
    <w:rsid w:val="00AE72A2"/>
    <w:rsid w:val="00AF0086"/>
    <w:rsid w:val="00AF0CCB"/>
    <w:rsid w:val="00AF10B4"/>
    <w:rsid w:val="00AF17BD"/>
    <w:rsid w:val="00AF1F6F"/>
    <w:rsid w:val="00AF3313"/>
    <w:rsid w:val="00AF4BE3"/>
    <w:rsid w:val="00AF5348"/>
    <w:rsid w:val="00AF6608"/>
    <w:rsid w:val="00AF676F"/>
    <w:rsid w:val="00AF6BF0"/>
    <w:rsid w:val="00B002E1"/>
    <w:rsid w:val="00B003BB"/>
    <w:rsid w:val="00B008AE"/>
    <w:rsid w:val="00B008DA"/>
    <w:rsid w:val="00B0091B"/>
    <w:rsid w:val="00B00F9B"/>
    <w:rsid w:val="00B016F8"/>
    <w:rsid w:val="00B0189D"/>
    <w:rsid w:val="00B0439F"/>
    <w:rsid w:val="00B04458"/>
    <w:rsid w:val="00B04CAC"/>
    <w:rsid w:val="00B053FC"/>
    <w:rsid w:val="00B07A6C"/>
    <w:rsid w:val="00B07E46"/>
    <w:rsid w:val="00B07E66"/>
    <w:rsid w:val="00B10A20"/>
    <w:rsid w:val="00B11499"/>
    <w:rsid w:val="00B11A4F"/>
    <w:rsid w:val="00B123F5"/>
    <w:rsid w:val="00B12A91"/>
    <w:rsid w:val="00B12D68"/>
    <w:rsid w:val="00B13D63"/>
    <w:rsid w:val="00B143C8"/>
    <w:rsid w:val="00B1447B"/>
    <w:rsid w:val="00B14779"/>
    <w:rsid w:val="00B14F55"/>
    <w:rsid w:val="00B156C6"/>
    <w:rsid w:val="00B15815"/>
    <w:rsid w:val="00B1621A"/>
    <w:rsid w:val="00B16A15"/>
    <w:rsid w:val="00B170E7"/>
    <w:rsid w:val="00B1751F"/>
    <w:rsid w:val="00B17C36"/>
    <w:rsid w:val="00B17E29"/>
    <w:rsid w:val="00B2077A"/>
    <w:rsid w:val="00B212BC"/>
    <w:rsid w:val="00B21AFE"/>
    <w:rsid w:val="00B2274D"/>
    <w:rsid w:val="00B22C03"/>
    <w:rsid w:val="00B2382C"/>
    <w:rsid w:val="00B239BD"/>
    <w:rsid w:val="00B269B6"/>
    <w:rsid w:val="00B26A24"/>
    <w:rsid w:val="00B27278"/>
    <w:rsid w:val="00B273E2"/>
    <w:rsid w:val="00B27419"/>
    <w:rsid w:val="00B322FF"/>
    <w:rsid w:val="00B329A1"/>
    <w:rsid w:val="00B335B5"/>
    <w:rsid w:val="00B337F4"/>
    <w:rsid w:val="00B33FEA"/>
    <w:rsid w:val="00B34285"/>
    <w:rsid w:val="00B35263"/>
    <w:rsid w:val="00B35456"/>
    <w:rsid w:val="00B35B20"/>
    <w:rsid w:val="00B375AD"/>
    <w:rsid w:val="00B401CE"/>
    <w:rsid w:val="00B4098F"/>
    <w:rsid w:val="00B40A8F"/>
    <w:rsid w:val="00B41B4C"/>
    <w:rsid w:val="00B41BE5"/>
    <w:rsid w:val="00B41FD1"/>
    <w:rsid w:val="00B426F7"/>
    <w:rsid w:val="00B43349"/>
    <w:rsid w:val="00B433AF"/>
    <w:rsid w:val="00B43513"/>
    <w:rsid w:val="00B43C20"/>
    <w:rsid w:val="00B43E67"/>
    <w:rsid w:val="00B4447D"/>
    <w:rsid w:val="00B44ED0"/>
    <w:rsid w:val="00B45588"/>
    <w:rsid w:val="00B4561A"/>
    <w:rsid w:val="00B4577B"/>
    <w:rsid w:val="00B46906"/>
    <w:rsid w:val="00B46B53"/>
    <w:rsid w:val="00B46BF6"/>
    <w:rsid w:val="00B46FE9"/>
    <w:rsid w:val="00B47F3C"/>
    <w:rsid w:val="00B505BB"/>
    <w:rsid w:val="00B51424"/>
    <w:rsid w:val="00B517B8"/>
    <w:rsid w:val="00B517EF"/>
    <w:rsid w:val="00B51CD4"/>
    <w:rsid w:val="00B52B75"/>
    <w:rsid w:val="00B53E0D"/>
    <w:rsid w:val="00B543B6"/>
    <w:rsid w:val="00B54A77"/>
    <w:rsid w:val="00B5556C"/>
    <w:rsid w:val="00B55A38"/>
    <w:rsid w:val="00B56039"/>
    <w:rsid w:val="00B5605C"/>
    <w:rsid w:val="00B56129"/>
    <w:rsid w:val="00B570EC"/>
    <w:rsid w:val="00B57632"/>
    <w:rsid w:val="00B57BEC"/>
    <w:rsid w:val="00B60AFE"/>
    <w:rsid w:val="00B612BD"/>
    <w:rsid w:val="00B61401"/>
    <w:rsid w:val="00B62032"/>
    <w:rsid w:val="00B6233E"/>
    <w:rsid w:val="00B62ADD"/>
    <w:rsid w:val="00B633EA"/>
    <w:rsid w:val="00B637BF"/>
    <w:rsid w:val="00B648D4"/>
    <w:rsid w:val="00B650E9"/>
    <w:rsid w:val="00B665E6"/>
    <w:rsid w:val="00B665F0"/>
    <w:rsid w:val="00B6755F"/>
    <w:rsid w:val="00B6785A"/>
    <w:rsid w:val="00B706AE"/>
    <w:rsid w:val="00B71254"/>
    <w:rsid w:val="00B716D7"/>
    <w:rsid w:val="00B71E48"/>
    <w:rsid w:val="00B71EBB"/>
    <w:rsid w:val="00B72B67"/>
    <w:rsid w:val="00B72B78"/>
    <w:rsid w:val="00B733C2"/>
    <w:rsid w:val="00B742E7"/>
    <w:rsid w:val="00B747D8"/>
    <w:rsid w:val="00B76F78"/>
    <w:rsid w:val="00B76F89"/>
    <w:rsid w:val="00B77313"/>
    <w:rsid w:val="00B77593"/>
    <w:rsid w:val="00B807B7"/>
    <w:rsid w:val="00B81549"/>
    <w:rsid w:val="00B818B2"/>
    <w:rsid w:val="00B81950"/>
    <w:rsid w:val="00B81988"/>
    <w:rsid w:val="00B81A3A"/>
    <w:rsid w:val="00B83339"/>
    <w:rsid w:val="00B851EE"/>
    <w:rsid w:val="00B852D9"/>
    <w:rsid w:val="00B853A5"/>
    <w:rsid w:val="00B864FB"/>
    <w:rsid w:val="00B86A0A"/>
    <w:rsid w:val="00B90B2F"/>
    <w:rsid w:val="00B90E17"/>
    <w:rsid w:val="00B91009"/>
    <w:rsid w:val="00B9108E"/>
    <w:rsid w:val="00B92FDD"/>
    <w:rsid w:val="00B93129"/>
    <w:rsid w:val="00B94828"/>
    <w:rsid w:val="00B948B2"/>
    <w:rsid w:val="00B9491B"/>
    <w:rsid w:val="00B95F27"/>
    <w:rsid w:val="00B964FF"/>
    <w:rsid w:val="00BA0463"/>
    <w:rsid w:val="00BA0EFD"/>
    <w:rsid w:val="00BA1EF1"/>
    <w:rsid w:val="00BA1FCC"/>
    <w:rsid w:val="00BA29F8"/>
    <w:rsid w:val="00BA2EC4"/>
    <w:rsid w:val="00BA3323"/>
    <w:rsid w:val="00BA396B"/>
    <w:rsid w:val="00BA3B91"/>
    <w:rsid w:val="00BA45C5"/>
    <w:rsid w:val="00BA547E"/>
    <w:rsid w:val="00BA5DFB"/>
    <w:rsid w:val="00BA6ACB"/>
    <w:rsid w:val="00BA7EA0"/>
    <w:rsid w:val="00BB0E2B"/>
    <w:rsid w:val="00BB0FF1"/>
    <w:rsid w:val="00BB1301"/>
    <w:rsid w:val="00BB1986"/>
    <w:rsid w:val="00BB1B84"/>
    <w:rsid w:val="00BB1BC3"/>
    <w:rsid w:val="00BB2367"/>
    <w:rsid w:val="00BB384C"/>
    <w:rsid w:val="00BB4100"/>
    <w:rsid w:val="00BB48CF"/>
    <w:rsid w:val="00BB4AF4"/>
    <w:rsid w:val="00BB4F32"/>
    <w:rsid w:val="00BB5E1F"/>
    <w:rsid w:val="00BB610B"/>
    <w:rsid w:val="00BB62D9"/>
    <w:rsid w:val="00BB68E6"/>
    <w:rsid w:val="00BB6EF4"/>
    <w:rsid w:val="00BB71E6"/>
    <w:rsid w:val="00BB72D6"/>
    <w:rsid w:val="00BB73AA"/>
    <w:rsid w:val="00BB7D31"/>
    <w:rsid w:val="00BC0921"/>
    <w:rsid w:val="00BC1C9A"/>
    <w:rsid w:val="00BC25E4"/>
    <w:rsid w:val="00BC28D0"/>
    <w:rsid w:val="00BC2AB3"/>
    <w:rsid w:val="00BC2E12"/>
    <w:rsid w:val="00BC2E73"/>
    <w:rsid w:val="00BC32A4"/>
    <w:rsid w:val="00BC3699"/>
    <w:rsid w:val="00BC4576"/>
    <w:rsid w:val="00BC4852"/>
    <w:rsid w:val="00BC4C34"/>
    <w:rsid w:val="00BC4D7A"/>
    <w:rsid w:val="00BC4F9E"/>
    <w:rsid w:val="00BC53CE"/>
    <w:rsid w:val="00BC5704"/>
    <w:rsid w:val="00BC5E37"/>
    <w:rsid w:val="00BC632E"/>
    <w:rsid w:val="00BC642F"/>
    <w:rsid w:val="00BC663D"/>
    <w:rsid w:val="00BC7610"/>
    <w:rsid w:val="00BD010A"/>
    <w:rsid w:val="00BD06FD"/>
    <w:rsid w:val="00BD148C"/>
    <w:rsid w:val="00BD1490"/>
    <w:rsid w:val="00BD155D"/>
    <w:rsid w:val="00BD1A07"/>
    <w:rsid w:val="00BD1C45"/>
    <w:rsid w:val="00BD30C2"/>
    <w:rsid w:val="00BD3B26"/>
    <w:rsid w:val="00BD5E2F"/>
    <w:rsid w:val="00BD644D"/>
    <w:rsid w:val="00BD7C51"/>
    <w:rsid w:val="00BD7D9A"/>
    <w:rsid w:val="00BD7F2B"/>
    <w:rsid w:val="00BD7F7F"/>
    <w:rsid w:val="00BE0260"/>
    <w:rsid w:val="00BE029D"/>
    <w:rsid w:val="00BE0518"/>
    <w:rsid w:val="00BE1449"/>
    <w:rsid w:val="00BE18BC"/>
    <w:rsid w:val="00BE1A82"/>
    <w:rsid w:val="00BE1A86"/>
    <w:rsid w:val="00BE202B"/>
    <w:rsid w:val="00BE2103"/>
    <w:rsid w:val="00BE2ECF"/>
    <w:rsid w:val="00BE31A6"/>
    <w:rsid w:val="00BE3268"/>
    <w:rsid w:val="00BE405B"/>
    <w:rsid w:val="00BE5531"/>
    <w:rsid w:val="00BE56B7"/>
    <w:rsid w:val="00BE6358"/>
    <w:rsid w:val="00BF10E3"/>
    <w:rsid w:val="00BF1714"/>
    <w:rsid w:val="00BF2CA9"/>
    <w:rsid w:val="00BF3034"/>
    <w:rsid w:val="00BF317B"/>
    <w:rsid w:val="00BF45C8"/>
    <w:rsid w:val="00BF520B"/>
    <w:rsid w:val="00BF59DD"/>
    <w:rsid w:val="00BF5DEB"/>
    <w:rsid w:val="00BF6943"/>
    <w:rsid w:val="00BF699A"/>
    <w:rsid w:val="00BF6CE4"/>
    <w:rsid w:val="00C00448"/>
    <w:rsid w:val="00C013E6"/>
    <w:rsid w:val="00C01657"/>
    <w:rsid w:val="00C02368"/>
    <w:rsid w:val="00C034B5"/>
    <w:rsid w:val="00C03972"/>
    <w:rsid w:val="00C045C9"/>
    <w:rsid w:val="00C05B20"/>
    <w:rsid w:val="00C066C8"/>
    <w:rsid w:val="00C07643"/>
    <w:rsid w:val="00C0778D"/>
    <w:rsid w:val="00C10A23"/>
    <w:rsid w:val="00C11B29"/>
    <w:rsid w:val="00C11B7C"/>
    <w:rsid w:val="00C11F21"/>
    <w:rsid w:val="00C1219E"/>
    <w:rsid w:val="00C12749"/>
    <w:rsid w:val="00C1279F"/>
    <w:rsid w:val="00C144F1"/>
    <w:rsid w:val="00C14E7A"/>
    <w:rsid w:val="00C14F3C"/>
    <w:rsid w:val="00C153DC"/>
    <w:rsid w:val="00C15A51"/>
    <w:rsid w:val="00C169EE"/>
    <w:rsid w:val="00C17997"/>
    <w:rsid w:val="00C20017"/>
    <w:rsid w:val="00C20367"/>
    <w:rsid w:val="00C20BCE"/>
    <w:rsid w:val="00C20E32"/>
    <w:rsid w:val="00C21447"/>
    <w:rsid w:val="00C21E29"/>
    <w:rsid w:val="00C22039"/>
    <w:rsid w:val="00C22642"/>
    <w:rsid w:val="00C22A5B"/>
    <w:rsid w:val="00C230EC"/>
    <w:rsid w:val="00C23CC6"/>
    <w:rsid w:val="00C24A45"/>
    <w:rsid w:val="00C25A8D"/>
    <w:rsid w:val="00C263AA"/>
    <w:rsid w:val="00C271B5"/>
    <w:rsid w:val="00C271E6"/>
    <w:rsid w:val="00C273DE"/>
    <w:rsid w:val="00C2785F"/>
    <w:rsid w:val="00C27D4D"/>
    <w:rsid w:val="00C3029D"/>
    <w:rsid w:val="00C30627"/>
    <w:rsid w:val="00C31B81"/>
    <w:rsid w:val="00C32821"/>
    <w:rsid w:val="00C3286F"/>
    <w:rsid w:val="00C32DCA"/>
    <w:rsid w:val="00C340B0"/>
    <w:rsid w:val="00C34105"/>
    <w:rsid w:val="00C348C9"/>
    <w:rsid w:val="00C34CCB"/>
    <w:rsid w:val="00C34DD7"/>
    <w:rsid w:val="00C354E4"/>
    <w:rsid w:val="00C3641F"/>
    <w:rsid w:val="00C367A4"/>
    <w:rsid w:val="00C36EE4"/>
    <w:rsid w:val="00C400E9"/>
    <w:rsid w:val="00C4039D"/>
    <w:rsid w:val="00C42C60"/>
    <w:rsid w:val="00C42EA9"/>
    <w:rsid w:val="00C430E9"/>
    <w:rsid w:val="00C4331B"/>
    <w:rsid w:val="00C43390"/>
    <w:rsid w:val="00C4396B"/>
    <w:rsid w:val="00C439A3"/>
    <w:rsid w:val="00C442AC"/>
    <w:rsid w:val="00C44A96"/>
    <w:rsid w:val="00C44D45"/>
    <w:rsid w:val="00C44F5F"/>
    <w:rsid w:val="00C45366"/>
    <w:rsid w:val="00C45BBE"/>
    <w:rsid w:val="00C474D3"/>
    <w:rsid w:val="00C4762A"/>
    <w:rsid w:val="00C50015"/>
    <w:rsid w:val="00C50C05"/>
    <w:rsid w:val="00C50D51"/>
    <w:rsid w:val="00C514BD"/>
    <w:rsid w:val="00C5285F"/>
    <w:rsid w:val="00C54400"/>
    <w:rsid w:val="00C55597"/>
    <w:rsid w:val="00C556BE"/>
    <w:rsid w:val="00C56FBA"/>
    <w:rsid w:val="00C60C14"/>
    <w:rsid w:val="00C61A3F"/>
    <w:rsid w:val="00C62DDC"/>
    <w:rsid w:val="00C63155"/>
    <w:rsid w:val="00C6364D"/>
    <w:rsid w:val="00C636B7"/>
    <w:rsid w:val="00C6387C"/>
    <w:rsid w:val="00C63EF9"/>
    <w:rsid w:val="00C64F55"/>
    <w:rsid w:val="00C6532C"/>
    <w:rsid w:val="00C65FF5"/>
    <w:rsid w:val="00C66466"/>
    <w:rsid w:val="00C66DBE"/>
    <w:rsid w:val="00C67470"/>
    <w:rsid w:val="00C67962"/>
    <w:rsid w:val="00C70ED8"/>
    <w:rsid w:val="00C71639"/>
    <w:rsid w:val="00C717F1"/>
    <w:rsid w:val="00C71CB9"/>
    <w:rsid w:val="00C72129"/>
    <w:rsid w:val="00C74FAE"/>
    <w:rsid w:val="00C75692"/>
    <w:rsid w:val="00C75B1D"/>
    <w:rsid w:val="00C7615F"/>
    <w:rsid w:val="00C76D83"/>
    <w:rsid w:val="00C773DF"/>
    <w:rsid w:val="00C77B9C"/>
    <w:rsid w:val="00C77EE9"/>
    <w:rsid w:val="00C8038E"/>
    <w:rsid w:val="00C80ED5"/>
    <w:rsid w:val="00C830B9"/>
    <w:rsid w:val="00C835D7"/>
    <w:rsid w:val="00C83A3F"/>
    <w:rsid w:val="00C83CAE"/>
    <w:rsid w:val="00C84302"/>
    <w:rsid w:val="00C849F0"/>
    <w:rsid w:val="00C85B35"/>
    <w:rsid w:val="00C864F0"/>
    <w:rsid w:val="00C8684A"/>
    <w:rsid w:val="00C875D8"/>
    <w:rsid w:val="00C87760"/>
    <w:rsid w:val="00C87BF4"/>
    <w:rsid w:val="00C90CA9"/>
    <w:rsid w:val="00C91CEA"/>
    <w:rsid w:val="00C91FF6"/>
    <w:rsid w:val="00C92C37"/>
    <w:rsid w:val="00C92FA1"/>
    <w:rsid w:val="00C932FF"/>
    <w:rsid w:val="00C937AC"/>
    <w:rsid w:val="00C937F0"/>
    <w:rsid w:val="00C95FCA"/>
    <w:rsid w:val="00C963F0"/>
    <w:rsid w:val="00C964D6"/>
    <w:rsid w:val="00CA0A91"/>
    <w:rsid w:val="00CA11FD"/>
    <w:rsid w:val="00CA125C"/>
    <w:rsid w:val="00CA222C"/>
    <w:rsid w:val="00CA2A92"/>
    <w:rsid w:val="00CA46F8"/>
    <w:rsid w:val="00CA5690"/>
    <w:rsid w:val="00CA6942"/>
    <w:rsid w:val="00CA6A56"/>
    <w:rsid w:val="00CA6CF7"/>
    <w:rsid w:val="00CA6F7D"/>
    <w:rsid w:val="00CA7BE3"/>
    <w:rsid w:val="00CB04C9"/>
    <w:rsid w:val="00CB1127"/>
    <w:rsid w:val="00CB168D"/>
    <w:rsid w:val="00CB1762"/>
    <w:rsid w:val="00CB252C"/>
    <w:rsid w:val="00CB3258"/>
    <w:rsid w:val="00CB3D25"/>
    <w:rsid w:val="00CB3E22"/>
    <w:rsid w:val="00CB442D"/>
    <w:rsid w:val="00CB4FDF"/>
    <w:rsid w:val="00CB504C"/>
    <w:rsid w:val="00CB50CD"/>
    <w:rsid w:val="00CB573B"/>
    <w:rsid w:val="00CB5AF6"/>
    <w:rsid w:val="00CB6D8D"/>
    <w:rsid w:val="00CB6E95"/>
    <w:rsid w:val="00CB70FE"/>
    <w:rsid w:val="00CB718F"/>
    <w:rsid w:val="00CB752B"/>
    <w:rsid w:val="00CB79EE"/>
    <w:rsid w:val="00CB7BC6"/>
    <w:rsid w:val="00CB7D9B"/>
    <w:rsid w:val="00CC08CF"/>
    <w:rsid w:val="00CC0A29"/>
    <w:rsid w:val="00CC1E67"/>
    <w:rsid w:val="00CC2CB7"/>
    <w:rsid w:val="00CC3264"/>
    <w:rsid w:val="00CC3957"/>
    <w:rsid w:val="00CC3999"/>
    <w:rsid w:val="00CC456C"/>
    <w:rsid w:val="00CC45C2"/>
    <w:rsid w:val="00CC50E1"/>
    <w:rsid w:val="00CC6E37"/>
    <w:rsid w:val="00CC77A7"/>
    <w:rsid w:val="00CC7961"/>
    <w:rsid w:val="00CD015C"/>
    <w:rsid w:val="00CD0B87"/>
    <w:rsid w:val="00CD3161"/>
    <w:rsid w:val="00CD3390"/>
    <w:rsid w:val="00CD38EF"/>
    <w:rsid w:val="00CD411E"/>
    <w:rsid w:val="00CD444D"/>
    <w:rsid w:val="00CD4568"/>
    <w:rsid w:val="00CD5138"/>
    <w:rsid w:val="00CD5395"/>
    <w:rsid w:val="00CD5DBA"/>
    <w:rsid w:val="00CD61F3"/>
    <w:rsid w:val="00CE045D"/>
    <w:rsid w:val="00CE04E5"/>
    <w:rsid w:val="00CE0FE5"/>
    <w:rsid w:val="00CE17E2"/>
    <w:rsid w:val="00CE1E66"/>
    <w:rsid w:val="00CE281A"/>
    <w:rsid w:val="00CE2EE5"/>
    <w:rsid w:val="00CE3086"/>
    <w:rsid w:val="00CE3574"/>
    <w:rsid w:val="00CE3766"/>
    <w:rsid w:val="00CE4012"/>
    <w:rsid w:val="00CE4C96"/>
    <w:rsid w:val="00CE4ED4"/>
    <w:rsid w:val="00CE51AF"/>
    <w:rsid w:val="00CE542D"/>
    <w:rsid w:val="00CE572B"/>
    <w:rsid w:val="00CE5DC3"/>
    <w:rsid w:val="00CE68E7"/>
    <w:rsid w:val="00CE7AB0"/>
    <w:rsid w:val="00CE7BC6"/>
    <w:rsid w:val="00CF023F"/>
    <w:rsid w:val="00CF0294"/>
    <w:rsid w:val="00CF06B8"/>
    <w:rsid w:val="00CF06F7"/>
    <w:rsid w:val="00CF0B15"/>
    <w:rsid w:val="00CF0F84"/>
    <w:rsid w:val="00CF0FEB"/>
    <w:rsid w:val="00CF10AF"/>
    <w:rsid w:val="00CF2F3E"/>
    <w:rsid w:val="00CF2F98"/>
    <w:rsid w:val="00CF4D95"/>
    <w:rsid w:val="00CF572A"/>
    <w:rsid w:val="00CF5AD2"/>
    <w:rsid w:val="00CF67C2"/>
    <w:rsid w:val="00CF6BD2"/>
    <w:rsid w:val="00CF7A15"/>
    <w:rsid w:val="00D0055E"/>
    <w:rsid w:val="00D00BB2"/>
    <w:rsid w:val="00D0188B"/>
    <w:rsid w:val="00D0271F"/>
    <w:rsid w:val="00D028EF"/>
    <w:rsid w:val="00D029C1"/>
    <w:rsid w:val="00D0301D"/>
    <w:rsid w:val="00D03151"/>
    <w:rsid w:val="00D04F04"/>
    <w:rsid w:val="00D050E6"/>
    <w:rsid w:val="00D05467"/>
    <w:rsid w:val="00D0579D"/>
    <w:rsid w:val="00D05EB5"/>
    <w:rsid w:val="00D0688C"/>
    <w:rsid w:val="00D105D4"/>
    <w:rsid w:val="00D1072A"/>
    <w:rsid w:val="00D1082F"/>
    <w:rsid w:val="00D10887"/>
    <w:rsid w:val="00D109A1"/>
    <w:rsid w:val="00D10A9A"/>
    <w:rsid w:val="00D121E3"/>
    <w:rsid w:val="00D1225A"/>
    <w:rsid w:val="00D1298D"/>
    <w:rsid w:val="00D12A4E"/>
    <w:rsid w:val="00D134F0"/>
    <w:rsid w:val="00D13994"/>
    <w:rsid w:val="00D13FC5"/>
    <w:rsid w:val="00D146CC"/>
    <w:rsid w:val="00D148A5"/>
    <w:rsid w:val="00D14F1E"/>
    <w:rsid w:val="00D15379"/>
    <w:rsid w:val="00D15617"/>
    <w:rsid w:val="00D15D73"/>
    <w:rsid w:val="00D17572"/>
    <w:rsid w:val="00D176A2"/>
    <w:rsid w:val="00D176A3"/>
    <w:rsid w:val="00D2060F"/>
    <w:rsid w:val="00D20ACF"/>
    <w:rsid w:val="00D20C8F"/>
    <w:rsid w:val="00D20E08"/>
    <w:rsid w:val="00D20EED"/>
    <w:rsid w:val="00D2146D"/>
    <w:rsid w:val="00D2292C"/>
    <w:rsid w:val="00D22CDD"/>
    <w:rsid w:val="00D23952"/>
    <w:rsid w:val="00D24C27"/>
    <w:rsid w:val="00D24C29"/>
    <w:rsid w:val="00D26404"/>
    <w:rsid w:val="00D265BA"/>
    <w:rsid w:val="00D267C7"/>
    <w:rsid w:val="00D27454"/>
    <w:rsid w:val="00D27C1C"/>
    <w:rsid w:val="00D27E8D"/>
    <w:rsid w:val="00D30B2C"/>
    <w:rsid w:val="00D31563"/>
    <w:rsid w:val="00D318A4"/>
    <w:rsid w:val="00D322E3"/>
    <w:rsid w:val="00D32540"/>
    <w:rsid w:val="00D342FD"/>
    <w:rsid w:val="00D34A7D"/>
    <w:rsid w:val="00D34BAB"/>
    <w:rsid w:val="00D35547"/>
    <w:rsid w:val="00D35C4E"/>
    <w:rsid w:val="00D35E47"/>
    <w:rsid w:val="00D373CE"/>
    <w:rsid w:val="00D37AAB"/>
    <w:rsid w:val="00D4027F"/>
    <w:rsid w:val="00D409F8"/>
    <w:rsid w:val="00D415D7"/>
    <w:rsid w:val="00D41D43"/>
    <w:rsid w:val="00D41E4B"/>
    <w:rsid w:val="00D42079"/>
    <w:rsid w:val="00D4226D"/>
    <w:rsid w:val="00D42BB9"/>
    <w:rsid w:val="00D42FAC"/>
    <w:rsid w:val="00D442F6"/>
    <w:rsid w:val="00D4590A"/>
    <w:rsid w:val="00D45E06"/>
    <w:rsid w:val="00D462F0"/>
    <w:rsid w:val="00D46E92"/>
    <w:rsid w:val="00D4706C"/>
    <w:rsid w:val="00D47DFF"/>
    <w:rsid w:val="00D50D9A"/>
    <w:rsid w:val="00D511A3"/>
    <w:rsid w:val="00D5199C"/>
    <w:rsid w:val="00D52229"/>
    <w:rsid w:val="00D523E4"/>
    <w:rsid w:val="00D52DFF"/>
    <w:rsid w:val="00D5351D"/>
    <w:rsid w:val="00D53B7A"/>
    <w:rsid w:val="00D54040"/>
    <w:rsid w:val="00D5516F"/>
    <w:rsid w:val="00D56602"/>
    <w:rsid w:val="00D56B65"/>
    <w:rsid w:val="00D56D42"/>
    <w:rsid w:val="00D57191"/>
    <w:rsid w:val="00D571CA"/>
    <w:rsid w:val="00D60073"/>
    <w:rsid w:val="00D610BE"/>
    <w:rsid w:val="00D61BB4"/>
    <w:rsid w:val="00D61FE5"/>
    <w:rsid w:val="00D62008"/>
    <w:rsid w:val="00D6205D"/>
    <w:rsid w:val="00D62CF4"/>
    <w:rsid w:val="00D63A3F"/>
    <w:rsid w:val="00D63F7A"/>
    <w:rsid w:val="00D64886"/>
    <w:rsid w:val="00D64A9D"/>
    <w:rsid w:val="00D64E8F"/>
    <w:rsid w:val="00D64EE2"/>
    <w:rsid w:val="00D65041"/>
    <w:rsid w:val="00D65C5D"/>
    <w:rsid w:val="00D67475"/>
    <w:rsid w:val="00D679E3"/>
    <w:rsid w:val="00D67D56"/>
    <w:rsid w:val="00D70B36"/>
    <w:rsid w:val="00D70D2E"/>
    <w:rsid w:val="00D71595"/>
    <w:rsid w:val="00D71D8C"/>
    <w:rsid w:val="00D72485"/>
    <w:rsid w:val="00D72E8F"/>
    <w:rsid w:val="00D731E1"/>
    <w:rsid w:val="00D733DA"/>
    <w:rsid w:val="00D74151"/>
    <w:rsid w:val="00D741C7"/>
    <w:rsid w:val="00D744B5"/>
    <w:rsid w:val="00D74690"/>
    <w:rsid w:val="00D752EB"/>
    <w:rsid w:val="00D75656"/>
    <w:rsid w:val="00D76A09"/>
    <w:rsid w:val="00D76E0E"/>
    <w:rsid w:val="00D77844"/>
    <w:rsid w:val="00D77D1D"/>
    <w:rsid w:val="00D80096"/>
    <w:rsid w:val="00D80565"/>
    <w:rsid w:val="00D82092"/>
    <w:rsid w:val="00D8263A"/>
    <w:rsid w:val="00D82687"/>
    <w:rsid w:val="00D82DE4"/>
    <w:rsid w:val="00D83563"/>
    <w:rsid w:val="00D83F33"/>
    <w:rsid w:val="00D840B2"/>
    <w:rsid w:val="00D847BD"/>
    <w:rsid w:val="00D84B2F"/>
    <w:rsid w:val="00D84B8C"/>
    <w:rsid w:val="00D87026"/>
    <w:rsid w:val="00D90112"/>
    <w:rsid w:val="00D9037D"/>
    <w:rsid w:val="00D9082E"/>
    <w:rsid w:val="00D90B11"/>
    <w:rsid w:val="00D910ED"/>
    <w:rsid w:val="00D914C3"/>
    <w:rsid w:val="00D91777"/>
    <w:rsid w:val="00D9215C"/>
    <w:rsid w:val="00D929C5"/>
    <w:rsid w:val="00D93509"/>
    <w:rsid w:val="00D93981"/>
    <w:rsid w:val="00D93A63"/>
    <w:rsid w:val="00D93C2A"/>
    <w:rsid w:val="00D94F25"/>
    <w:rsid w:val="00D9681F"/>
    <w:rsid w:val="00D97316"/>
    <w:rsid w:val="00DA0209"/>
    <w:rsid w:val="00DA05BB"/>
    <w:rsid w:val="00DA14AF"/>
    <w:rsid w:val="00DA1CB0"/>
    <w:rsid w:val="00DA32DB"/>
    <w:rsid w:val="00DA374F"/>
    <w:rsid w:val="00DA39CE"/>
    <w:rsid w:val="00DA3C7A"/>
    <w:rsid w:val="00DA3FFF"/>
    <w:rsid w:val="00DA484F"/>
    <w:rsid w:val="00DA4924"/>
    <w:rsid w:val="00DA4BFE"/>
    <w:rsid w:val="00DA51F4"/>
    <w:rsid w:val="00DA54D1"/>
    <w:rsid w:val="00DA58B3"/>
    <w:rsid w:val="00DA5E0E"/>
    <w:rsid w:val="00DA618F"/>
    <w:rsid w:val="00DA66B5"/>
    <w:rsid w:val="00DA699B"/>
    <w:rsid w:val="00DA7551"/>
    <w:rsid w:val="00DB0AAB"/>
    <w:rsid w:val="00DB16F2"/>
    <w:rsid w:val="00DB2229"/>
    <w:rsid w:val="00DB3613"/>
    <w:rsid w:val="00DB4B28"/>
    <w:rsid w:val="00DB54E5"/>
    <w:rsid w:val="00DB63C4"/>
    <w:rsid w:val="00DB697F"/>
    <w:rsid w:val="00DB6B42"/>
    <w:rsid w:val="00DB6D83"/>
    <w:rsid w:val="00DB6DC7"/>
    <w:rsid w:val="00DB7291"/>
    <w:rsid w:val="00DB747B"/>
    <w:rsid w:val="00DB7914"/>
    <w:rsid w:val="00DC09BB"/>
    <w:rsid w:val="00DC104F"/>
    <w:rsid w:val="00DC1113"/>
    <w:rsid w:val="00DC30D3"/>
    <w:rsid w:val="00DC3895"/>
    <w:rsid w:val="00DC45B7"/>
    <w:rsid w:val="00DC47D4"/>
    <w:rsid w:val="00DC62EA"/>
    <w:rsid w:val="00DC64E0"/>
    <w:rsid w:val="00DC7534"/>
    <w:rsid w:val="00DC7E09"/>
    <w:rsid w:val="00DC7FAD"/>
    <w:rsid w:val="00DD20E7"/>
    <w:rsid w:val="00DD27C6"/>
    <w:rsid w:val="00DD2EBC"/>
    <w:rsid w:val="00DD660F"/>
    <w:rsid w:val="00DD6D32"/>
    <w:rsid w:val="00DD74FD"/>
    <w:rsid w:val="00DE0B1E"/>
    <w:rsid w:val="00DE1B65"/>
    <w:rsid w:val="00DE2566"/>
    <w:rsid w:val="00DE2785"/>
    <w:rsid w:val="00DE28D2"/>
    <w:rsid w:val="00DE2968"/>
    <w:rsid w:val="00DE3195"/>
    <w:rsid w:val="00DE34DA"/>
    <w:rsid w:val="00DE393D"/>
    <w:rsid w:val="00DE41BD"/>
    <w:rsid w:val="00DE42E2"/>
    <w:rsid w:val="00DE5FE8"/>
    <w:rsid w:val="00DE6E5C"/>
    <w:rsid w:val="00DE74A5"/>
    <w:rsid w:val="00DE771B"/>
    <w:rsid w:val="00DF0044"/>
    <w:rsid w:val="00DF0C88"/>
    <w:rsid w:val="00DF1022"/>
    <w:rsid w:val="00DF1770"/>
    <w:rsid w:val="00DF1A0E"/>
    <w:rsid w:val="00DF1A1C"/>
    <w:rsid w:val="00DF1EBD"/>
    <w:rsid w:val="00DF2021"/>
    <w:rsid w:val="00DF2415"/>
    <w:rsid w:val="00DF391B"/>
    <w:rsid w:val="00DF39A4"/>
    <w:rsid w:val="00DF3E1B"/>
    <w:rsid w:val="00DF3FA8"/>
    <w:rsid w:val="00DF4182"/>
    <w:rsid w:val="00DF421B"/>
    <w:rsid w:val="00DF444A"/>
    <w:rsid w:val="00DF462F"/>
    <w:rsid w:val="00DF49A9"/>
    <w:rsid w:val="00DF4C7A"/>
    <w:rsid w:val="00DF50EA"/>
    <w:rsid w:val="00DF5AA1"/>
    <w:rsid w:val="00DF5C21"/>
    <w:rsid w:val="00DF5DC7"/>
    <w:rsid w:val="00DF5FC4"/>
    <w:rsid w:val="00DF60B8"/>
    <w:rsid w:val="00DF6790"/>
    <w:rsid w:val="00DF6A4C"/>
    <w:rsid w:val="00DF70F9"/>
    <w:rsid w:val="00DF7410"/>
    <w:rsid w:val="00DF74B5"/>
    <w:rsid w:val="00DF7D7B"/>
    <w:rsid w:val="00E0113D"/>
    <w:rsid w:val="00E01460"/>
    <w:rsid w:val="00E01B0D"/>
    <w:rsid w:val="00E01BE0"/>
    <w:rsid w:val="00E01DB4"/>
    <w:rsid w:val="00E026DE"/>
    <w:rsid w:val="00E0292B"/>
    <w:rsid w:val="00E029BF"/>
    <w:rsid w:val="00E02FFC"/>
    <w:rsid w:val="00E04C6A"/>
    <w:rsid w:val="00E05CF8"/>
    <w:rsid w:val="00E06669"/>
    <w:rsid w:val="00E06C53"/>
    <w:rsid w:val="00E076D8"/>
    <w:rsid w:val="00E07824"/>
    <w:rsid w:val="00E10889"/>
    <w:rsid w:val="00E111A4"/>
    <w:rsid w:val="00E12708"/>
    <w:rsid w:val="00E12885"/>
    <w:rsid w:val="00E12F34"/>
    <w:rsid w:val="00E1366A"/>
    <w:rsid w:val="00E139A7"/>
    <w:rsid w:val="00E13A03"/>
    <w:rsid w:val="00E143E8"/>
    <w:rsid w:val="00E144CD"/>
    <w:rsid w:val="00E15418"/>
    <w:rsid w:val="00E1561C"/>
    <w:rsid w:val="00E16CBD"/>
    <w:rsid w:val="00E17458"/>
    <w:rsid w:val="00E17597"/>
    <w:rsid w:val="00E22C88"/>
    <w:rsid w:val="00E248A0"/>
    <w:rsid w:val="00E24979"/>
    <w:rsid w:val="00E258DC"/>
    <w:rsid w:val="00E258EB"/>
    <w:rsid w:val="00E26488"/>
    <w:rsid w:val="00E26B7A"/>
    <w:rsid w:val="00E26E61"/>
    <w:rsid w:val="00E26EC9"/>
    <w:rsid w:val="00E305A8"/>
    <w:rsid w:val="00E309E6"/>
    <w:rsid w:val="00E31334"/>
    <w:rsid w:val="00E31DE4"/>
    <w:rsid w:val="00E321A2"/>
    <w:rsid w:val="00E326ED"/>
    <w:rsid w:val="00E3296A"/>
    <w:rsid w:val="00E3335C"/>
    <w:rsid w:val="00E33394"/>
    <w:rsid w:val="00E334BA"/>
    <w:rsid w:val="00E34407"/>
    <w:rsid w:val="00E34662"/>
    <w:rsid w:val="00E3489B"/>
    <w:rsid w:val="00E34932"/>
    <w:rsid w:val="00E35371"/>
    <w:rsid w:val="00E357EE"/>
    <w:rsid w:val="00E35CEB"/>
    <w:rsid w:val="00E35F04"/>
    <w:rsid w:val="00E366DC"/>
    <w:rsid w:val="00E368B6"/>
    <w:rsid w:val="00E377F9"/>
    <w:rsid w:val="00E4030D"/>
    <w:rsid w:val="00E40365"/>
    <w:rsid w:val="00E409CF"/>
    <w:rsid w:val="00E41B0B"/>
    <w:rsid w:val="00E41D0E"/>
    <w:rsid w:val="00E42BCF"/>
    <w:rsid w:val="00E42F21"/>
    <w:rsid w:val="00E430C3"/>
    <w:rsid w:val="00E436F4"/>
    <w:rsid w:val="00E43FC5"/>
    <w:rsid w:val="00E44468"/>
    <w:rsid w:val="00E444E5"/>
    <w:rsid w:val="00E44702"/>
    <w:rsid w:val="00E448C2"/>
    <w:rsid w:val="00E44D71"/>
    <w:rsid w:val="00E45014"/>
    <w:rsid w:val="00E453A1"/>
    <w:rsid w:val="00E463C0"/>
    <w:rsid w:val="00E46433"/>
    <w:rsid w:val="00E468C0"/>
    <w:rsid w:val="00E46B06"/>
    <w:rsid w:val="00E46E06"/>
    <w:rsid w:val="00E46FC0"/>
    <w:rsid w:val="00E47313"/>
    <w:rsid w:val="00E47D0A"/>
    <w:rsid w:val="00E47DAC"/>
    <w:rsid w:val="00E47F94"/>
    <w:rsid w:val="00E50543"/>
    <w:rsid w:val="00E5120B"/>
    <w:rsid w:val="00E512B9"/>
    <w:rsid w:val="00E5250B"/>
    <w:rsid w:val="00E526CB"/>
    <w:rsid w:val="00E53302"/>
    <w:rsid w:val="00E534BF"/>
    <w:rsid w:val="00E537AA"/>
    <w:rsid w:val="00E54E78"/>
    <w:rsid w:val="00E55614"/>
    <w:rsid w:val="00E557C0"/>
    <w:rsid w:val="00E55C8A"/>
    <w:rsid w:val="00E562DB"/>
    <w:rsid w:val="00E56C77"/>
    <w:rsid w:val="00E57C94"/>
    <w:rsid w:val="00E608D3"/>
    <w:rsid w:val="00E60DA8"/>
    <w:rsid w:val="00E61F44"/>
    <w:rsid w:val="00E627DA"/>
    <w:rsid w:val="00E62A5E"/>
    <w:rsid w:val="00E6446A"/>
    <w:rsid w:val="00E64FC7"/>
    <w:rsid w:val="00E667A5"/>
    <w:rsid w:val="00E70BB3"/>
    <w:rsid w:val="00E70DC9"/>
    <w:rsid w:val="00E70F21"/>
    <w:rsid w:val="00E7164A"/>
    <w:rsid w:val="00E71A9C"/>
    <w:rsid w:val="00E71C09"/>
    <w:rsid w:val="00E728AA"/>
    <w:rsid w:val="00E72B2E"/>
    <w:rsid w:val="00E72BF7"/>
    <w:rsid w:val="00E74456"/>
    <w:rsid w:val="00E74599"/>
    <w:rsid w:val="00E747FC"/>
    <w:rsid w:val="00E74B51"/>
    <w:rsid w:val="00E750D3"/>
    <w:rsid w:val="00E75562"/>
    <w:rsid w:val="00E77D59"/>
    <w:rsid w:val="00E77F89"/>
    <w:rsid w:val="00E8042A"/>
    <w:rsid w:val="00E80AE1"/>
    <w:rsid w:val="00E80E5F"/>
    <w:rsid w:val="00E8110D"/>
    <w:rsid w:val="00E8185D"/>
    <w:rsid w:val="00E819A3"/>
    <w:rsid w:val="00E81AD2"/>
    <w:rsid w:val="00E831A9"/>
    <w:rsid w:val="00E83B03"/>
    <w:rsid w:val="00E83F6A"/>
    <w:rsid w:val="00E84049"/>
    <w:rsid w:val="00E85DAC"/>
    <w:rsid w:val="00E8655E"/>
    <w:rsid w:val="00E869B6"/>
    <w:rsid w:val="00E87426"/>
    <w:rsid w:val="00E90545"/>
    <w:rsid w:val="00E90823"/>
    <w:rsid w:val="00E94DAA"/>
    <w:rsid w:val="00E94F9E"/>
    <w:rsid w:val="00E954F3"/>
    <w:rsid w:val="00E962A3"/>
    <w:rsid w:val="00E96CC8"/>
    <w:rsid w:val="00E97183"/>
    <w:rsid w:val="00E979BC"/>
    <w:rsid w:val="00EA0416"/>
    <w:rsid w:val="00EA0B30"/>
    <w:rsid w:val="00EA0D6C"/>
    <w:rsid w:val="00EA1351"/>
    <w:rsid w:val="00EA36B0"/>
    <w:rsid w:val="00EA47CC"/>
    <w:rsid w:val="00EA487F"/>
    <w:rsid w:val="00EA6E64"/>
    <w:rsid w:val="00EA79CF"/>
    <w:rsid w:val="00EA7AA9"/>
    <w:rsid w:val="00EA7ABF"/>
    <w:rsid w:val="00EA7E1D"/>
    <w:rsid w:val="00EB0CAD"/>
    <w:rsid w:val="00EB0D5E"/>
    <w:rsid w:val="00EB18DD"/>
    <w:rsid w:val="00EB1A67"/>
    <w:rsid w:val="00EB2673"/>
    <w:rsid w:val="00EB2A2D"/>
    <w:rsid w:val="00EB3D48"/>
    <w:rsid w:val="00EB45DD"/>
    <w:rsid w:val="00EB4A6D"/>
    <w:rsid w:val="00EB4B27"/>
    <w:rsid w:val="00EB4E6D"/>
    <w:rsid w:val="00EB54E6"/>
    <w:rsid w:val="00EB6219"/>
    <w:rsid w:val="00EB642D"/>
    <w:rsid w:val="00EB64C5"/>
    <w:rsid w:val="00EB662F"/>
    <w:rsid w:val="00EB71FE"/>
    <w:rsid w:val="00EB77D0"/>
    <w:rsid w:val="00EC13F9"/>
    <w:rsid w:val="00EC16CF"/>
    <w:rsid w:val="00EC19CF"/>
    <w:rsid w:val="00EC1BB6"/>
    <w:rsid w:val="00EC235C"/>
    <w:rsid w:val="00EC2562"/>
    <w:rsid w:val="00EC2B5E"/>
    <w:rsid w:val="00EC2F48"/>
    <w:rsid w:val="00EC31C3"/>
    <w:rsid w:val="00EC37CB"/>
    <w:rsid w:val="00EC3CF1"/>
    <w:rsid w:val="00EC46EF"/>
    <w:rsid w:val="00EC4FD0"/>
    <w:rsid w:val="00EC506C"/>
    <w:rsid w:val="00EC5A73"/>
    <w:rsid w:val="00EC61E7"/>
    <w:rsid w:val="00EC6289"/>
    <w:rsid w:val="00EC72BE"/>
    <w:rsid w:val="00EC734D"/>
    <w:rsid w:val="00EC7D02"/>
    <w:rsid w:val="00ED01A8"/>
    <w:rsid w:val="00ED2DC4"/>
    <w:rsid w:val="00ED4111"/>
    <w:rsid w:val="00ED4E08"/>
    <w:rsid w:val="00ED5631"/>
    <w:rsid w:val="00ED5951"/>
    <w:rsid w:val="00ED6154"/>
    <w:rsid w:val="00ED67A9"/>
    <w:rsid w:val="00ED6C11"/>
    <w:rsid w:val="00ED7242"/>
    <w:rsid w:val="00ED74C9"/>
    <w:rsid w:val="00ED7747"/>
    <w:rsid w:val="00EE1253"/>
    <w:rsid w:val="00EE1715"/>
    <w:rsid w:val="00EE17D5"/>
    <w:rsid w:val="00EE1A20"/>
    <w:rsid w:val="00EE1CF7"/>
    <w:rsid w:val="00EE24ED"/>
    <w:rsid w:val="00EE2DD9"/>
    <w:rsid w:val="00EE33B0"/>
    <w:rsid w:val="00EE40BE"/>
    <w:rsid w:val="00EE52AD"/>
    <w:rsid w:val="00EE54FD"/>
    <w:rsid w:val="00EE56EA"/>
    <w:rsid w:val="00EE6920"/>
    <w:rsid w:val="00EE6E69"/>
    <w:rsid w:val="00EE6E7E"/>
    <w:rsid w:val="00EE7419"/>
    <w:rsid w:val="00EE789D"/>
    <w:rsid w:val="00EE79EA"/>
    <w:rsid w:val="00EE79F4"/>
    <w:rsid w:val="00EE7B63"/>
    <w:rsid w:val="00EE7FE3"/>
    <w:rsid w:val="00EF0B92"/>
    <w:rsid w:val="00EF1030"/>
    <w:rsid w:val="00EF11EE"/>
    <w:rsid w:val="00EF16D0"/>
    <w:rsid w:val="00EF17AC"/>
    <w:rsid w:val="00EF17F3"/>
    <w:rsid w:val="00EF2BF9"/>
    <w:rsid w:val="00EF2C2C"/>
    <w:rsid w:val="00EF310A"/>
    <w:rsid w:val="00EF47F2"/>
    <w:rsid w:val="00EF4CFB"/>
    <w:rsid w:val="00EF5382"/>
    <w:rsid w:val="00EF58CC"/>
    <w:rsid w:val="00EF59DB"/>
    <w:rsid w:val="00EF5BE8"/>
    <w:rsid w:val="00EF6133"/>
    <w:rsid w:val="00EF6C92"/>
    <w:rsid w:val="00EF7E85"/>
    <w:rsid w:val="00F00A95"/>
    <w:rsid w:val="00F00D62"/>
    <w:rsid w:val="00F013E9"/>
    <w:rsid w:val="00F018E3"/>
    <w:rsid w:val="00F01C7C"/>
    <w:rsid w:val="00F020C5"/>
    <w:rsid w:val="00F025DC"/>
    <w:rsid w:val="00F02853"/>
    <w:rsid w:val="00F037A8"/>
    <w:rsid w:val="00F03837"/>
    <w:rsid w:val="00F03C73"/>
    <w:rsid w:val="00F04536"/>
    <w:rsid w:val="00F04ECD"/>
    <w:rsid w:val="00F055E4"/>
    <w:rsid w:val="00F0647D"/>
    <w:rsid w:val="00F07A4F"/>
    <w:rsid w:val="00F118EE"/>
    <w:rsid w:val="00F11C04"/>
    <w:rsid w:val="00F13037"/>
    <w:rsid w:val="00F13441"/>
    <w:rsid w:val="00F1363F"/>
    <w:rsid w:val="00F15913"/>
    <w:rsid w:val="00F15BA6"/>
    <w:rsid w:val="00F15E84"/>
    <w:rsid w:val="00F1768A"/>
    <w:rsid w:val="00F20BDB"/>
    <w:rsid w:val="00F20F6C"/>
    <w:rsid w:val="00F21559"/>
    <w:rsid w:val="00F22062"/>
    <w:rsid w:val="00F225EE"/>
    <w:rsid w:val="00F25962"/>
    <w:rsid w:val="00F262A0"/>
    <w:rsid w:val="00F2641E"/>
    <w:rsid w:val="00F30D02"/>
    <w:rsid w:val="00F31035"/>
    <w:rsid w:val="00F312A7"/>
    <w:rsid w:val="00F313A0"/>
    <w:rsid w:val="00F31AE2"/>
    <w:rsid w:val="00F3290A"/>
    <w:rsid w:val="00F33011"/>
    <w:rsid w:val="00F3385E"/>
    <w:rsid w:val="00F33D01"/>
    <w:rsid w:val="00F33E6B"/>
    <w:rsid w:val="00F3443B"/>
    <w:rsid w:val="00F34A6C"/>
    <w:rsid w:val="00F3541B"/>
    <w:rsid w:val="00F35649"/>
    <w:rsid w:val="00F35AE0"/>
    <w:rsid w:val="00F35C1B"/>
    <w:rsid w:val="00F36196"/>
    <w:rsid w:val="00F370A0"/>
    <w:rsid w:val="00F370AF"/>
    <w:rsid w:val="00F379F3"/>
    <w:rsid w:val="00F37DEE"/>
    <w:rsid w:val="00F37EE2"/>
    <w:rsid w:val="00F40333"/>
    <w:rsid w:val="00F40594"/>
    <w:rsid w:val="00F406DF"/>
    <w:rsid w:val="00F411BB"/>
    <w:rsid w:val="00F4194A"/>
    <w:rsid w:val="00F41B84"/>
    <w:rsid w:val="00F4223A"/>
    <w:rsid w:val="00F423F1"/>
    <w:rsid w:val="00F42807"/>
    <w:rsid w:val="00F42939"/>
    <w:rsid w:val="00F42BC4"/>
    <w:rsid w:val="00F438CC"/>
    <w:rsid w:val="00F4408A"/>
    <w:rsid w:val="00F450DB"/>
    <w:rsid w:val="00F45538"/>
    <w:rsid w:val="00F456E2"/>
    <w:rsid w:val="00F4663D"/>
    <w:rsid w:val="00F46966"/>
    <w:rsid w:val="00F46BC1"/>
    <w:rsid w:val="00F47191"/>
    <w:rsid w:val="00F4786A"/>
    <w:rsid w:val="00F47C34"/>
    <w:rsid w:val="00F50A71"/>
    <w:rsid w:val="00F50D8E"/>
    <w:rsid w:val="00F5112A"/>
    <w:rsid w:val="00F512CE"/>
    <w:rsid w:val="00F522BB"/>
    <w:rsid w:val="00F52C07"/>
    <w:rsid w:val="00F53150"/>
    <w:rsid w:val="00F53E78"/>
    <w:rsid w:val="00F54671"/>
    <w:rsid w:val="00F573FD"/>
    <w:rsid w:val="00F607B8"/>
    <w:rsid w:val="00F60EDA"/>
    <w:rsid w:val="00F61137"/>
    <w:rsid w:val="00F61762"/>
    <w:rsid w:val="00F617D3"/>
    <w:rsid w:val="00F61E7F"/>
    <w:rsid w:val="00F624BD"/>
    <w:rsid w:val="00F62654"/>
    <w:rsid w:val="00F62740"/>
    <w:rsid w:val="00F63247"/>
    <w:rsid w:val="00F6333D"/>
    <w:rsid w:val="00F63477"/>
    <w:rsid w:val="00F63EA1"/>
    <w:rsid w:val="00F64137"/>
    <w:rsid w:val="00F64314"/>
    <w:rsid w:val="00F64680"/>
    <w:rsid w:val="00F646EA"/>
    <w:rsid w:val="00F64BFB"/>
    <w:rsid w:val="00F65421"/>
    <w:rsid w:val="00F657E0"/>
    <w:rsid w:val="00F669B2"/>
    <w:rsid w:val="00F671E9"/>
    <w:rsid w:val="00F672B1"/>
    <w:rsid w:val="00F67ACE"/>
    <w:rsid w:val="00F7027F"/>
    <w:rsid w:val="00F70449"/>
    <w:rsid w:val="00F70469"/>
    <w:rsid w:val="00F70741"/>
    <w:rsid w:val="00F70773"/>
    <w:rsid w:val="00F71246"/>
    <w:rsid w:val="00F71A7D"/>
    <w:rsid w:val="00F71B6F"/>
    <w:rsid w:val="00F71EA9"/>
    <w:rsid w:val="00F72607"/>
    <w:rsid w:val="00F73611"/>
    <w:rsid w:val="00F75849"/>
    <w:rsid w:val="00F75A27"/>
    <w:rsid w:val="00F760DF"/>
    <w:rsid w:val="00F80324"/>
    <w:rsid w:val="00F80461"/>
    <w:rsid w:val="00F8104C"/>
    <w:rsid w:val="00F81330"/>
    <w:rsid w:val="00F81FFA"/>
    <w:rsid w:val="00F823F1"/>
    <w:rsid w:val="00F82881"/>
    <w:rsid w:val="00F83FED"/>
    <w:rsid w:val="00F849E1"/>
    <w:rsid w:val="00F85358"/>
    <w:rsid w:val="00F858DD"/>
    <w:rsid w:val="00F85B6C"/>
    <w:rsid w:val="00F86D52"/>
    <w:rsid w:val="00F871E6"/>
    <w:rsid w:val="00F873C1"/>
    <w:rsid w:val="00F8745F"/>
    <w:rsid w:val="00F877B5"/>
    <w:rsid w:val="00F90051"/>
    <w:rsid w:val="00F9140C"/>
    <w:rsid w:val="00F9147A"/>
    <w:rsid w:val="00F92BA5"/>
    <w:rsid w:val="00F92D6D"/>
    <w:rsid w:val="00F94ED9"/>
    <w:rsid w:val="00F95B28"/>
    <w:rsid w:val="00F96334"/>
    <w:rsid w:val="00F963F8"/>
    <w:rsid w:val="00F96C30"/>
    <w:rsid w:val="00FA224C"/>
    <w:rsid w:val="00FA3642"/>
    <w:rsid w:val="00FA3B47"/>
    <w:rsid w:val="00FA41BF"/>
    <w:rsid w:val="00FA4431"/>
    <w:rsid w:val="00FA5350"/>
    <w:rsid w:val="00FA62F1"/>
    <w:rsid w:val="00FA7E02"/>
    <w:rsid w:val="00FB0CB6"/>
    <w:rsid w:val="00FB13E8"/>
    <w:rsid w:val="00FB2D2E"/>
    <w:rsid w:val="00FB34B8"/>
    <w:rsid w:val="00FB3C76"/>
    <w:rsid w:val="00FB3EBD"/>
    <w:rsid w:val="00FB43D6"/>
    <w:rsid w:val="00FB43D8"/>
    <w:rsid w:val="00FB453B"/>
    <w:rsid w:val="00FB47F3"/>
    <w:rsid w:val="00FB49EA"/>
    <w:rsid w:val="00FB4BB7"/>
    <w:rsid w:val="00FB4DD9"/>
    <w:rsid w:val="00FB50E7"/>
    <w:rsid w:val="00FB5214"/>
    <w:rsid w:val="00FB581D"/>
    <w:rsid w:val="00FB5A4A"/>
    <w:rsid w:val="00FB787F"/>
    <w:rsid w:val="00FC04AE"/>
    <w:rsid w:val="00FC054A"/>
    <w:rsid w:val="00FC0635"/>
    <w:rsid w:val="00FC1D30"/>
    <w:rsid w:val="00FC2437"/>
    <w:rsid w:val="00FC253D"/>
    <w:rsid w:val="00FC2543"/>
    <w:rsid w:val="00FC31C0"/>
    <w:rsid w:val="00FC3235"/>
    <w:rsid w:val="00FC3387"/>
    <w:rsid w:val="00FC360B"/>
    <w:rsid w:val="00FC3E7E"/>
    <w:rsid w:val="00FC44AE"/>
    <w:rsid w:val="00FC4E83"/>
    <w:rsid w:val="00FC50F8"/>
    <w:rsid w:val="00FC5D3F"/>
    <w:rsid w:val="00FC6095"/>
    <w:rsid w:val="00FC6990"/>
    <w:rsid w:val="00FC73B1"/>
    <w:rsid w:val="00FD0614"/>
    <w:rsid w:val="00FD0AF3"/>
    <w:rsid w:val="00FD1433"/>
    <w:rsid w:val="00FD1442"/>
    <w:rsid w:val="00FD20A5"/>
    <w:rsid w:val="00FD22DC"/>
    <w:rsid w:val="00FD2752"/>
    <w:rsid w:val="00FD38B1"/>
    <w:rsid w:val="00FD3DE6"/>
    <w:rsid w:val="00FD4F6C"/>
    <w:rsid w:val="00FD5177"/>
    <w:rsid w:val="00FD51AD"/>
    <w:rsid w:val="00FD68AE"/>
    <w:rsid w:val="00FD6C8E"/>
    <w:rsid w:val="00FD6D73"/>
    <w:rsid w:val="00FD7765"/>
    <w:rsid w:val="00FE02ED"/>
    <w:rsid w:val="00FE2CBB"/>
    <w:rsid w:val="00FE3670"/>
    <w:rsid w:val="00FE443A"/>
    <w:rsid w:val="00FE45B9"/>
    <w:rsid w:val="00FE4888"/>
    <w:rsid w:val="00FE49CE"/>
    <w:rsid w:val="00FE500A"/>
    <w:rsid w:val="00FE6139"/>
    <w:rsid w:val="00FE69D7"/>
    <w:rsid w:val="00FE6AD9"/>
    <w:rsid w:val="00FF032B"/>
    <w:rsid w:val="00FF1CB2"/>
    <w:rsid w:val="00FF24B2"/>
    <w:rsid w:val="00FF2664"/>
    <w:rsid w:val="00FF283E"/>
    <w:rsid w:val="00FF2A29"/>
    <w:rsid w:val="00FF381E"/>
    <w:rsid w:val="00FF3FE3"/>
    <w:rsid w:val="00FF4DD6"/>
    <w:rsid w:val="00FF507A"/>
    <w:rsid w:val="00FF56DD"/>
    <w:rsid w:val="00FF5723"/>
    <w:rsid w:val="00FF6057"/>
    <w:rsid w:val="00FF6084"/>
    <w:rsid w:val="00FF6741"/>
    <w:rsid w:val="00FF6C43"/>
    <w:rsid w:val="00FF7311"/>
    <w:rsid w:val="00FF76F6"/>
    <w:rsid w:val="00FF7731"/>
    <w:rsid w:val="00FF78B3"/>
  </w:rsids>
  <m:mathPr>
    <m:mathFont m:val="Cambria Math"/>
    <m:brkBin m:val="before"/>
    <m:brkBinSub m:val="--"/>
    <m:smallFrac m:val="0"/>
    <m:dispDef/>
    <m:lMargin m:val="0"/>
    <m:rMargin m:val="0"/>
    <m:defJc m:val="centerGroup"/>
    <m:wrapIndent m:val="1440"/>
    <m:intLim m:val="subSup"/>
    <m:naryLim m:val="undOvr"/>
  </m:mathPr>
  <w:themeFontLang w:val="es-PE"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78AC8F1"/>
  <w15:docId w15:val="{38CA8550-5A3C-4756-B702-A65B0A4D1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52C07"/>
    <w:rPr>
      <w:rFonts w:asciiTheme="minorHAnsi" w:eastAsiaTheme="minorHAnsi" w:hAnsiTheme="minorHAnsi" w:cstheme="minorBidi"/>
      <w:sz w:val="24"/>
      <w:szCs w:val="24"/>
    </w:rPr>
  </w:style>
  <w:style w:type="paragraph" w:styleId="Heading1">
    <w:name w:val="heading 1"/>
    <w:basedOn w:val="Normal"/>
    <w:next w:val="BodyText"/>
    <w:qFormat/>
    <w:rsid w:val="00CB1127"/>
    <w:pPr>
      <w:keepNext/>
      <w:keepLines/>
      <w:tabs>
        <w:tab w:val="left" w:pos="2520"/>
      </w:tabs>
      <w:spacing w:after="960"/>
      <w:ind w:right="720"/>
      <w:outlineLvl w:val="0"/>
    </w:pPr>
    <w:rPr>
      <w:sz w:val="60"/>
      <w:szCs w:val="60"/>
    </w:rPr>
  </w:style>
  <w:style w:type="paragraph" w:styleId="Heading2">
    <w:name w:val="heading 2"/>
    <w:aliases w:val="HD2"/>
    <w:basedOn w:val="Normal"/>
    <w:next w:val="Normal"/>
    <w:qFormat/>
    <w:rsid w:val="007454E4"/>
    <w:pPr>
      <w:keepNext/>
      <w:spacing w:before="240" w:after="60"/>
      <w:outlineLvl w:val="1"/>
    </w:pPr>
    <w:rPr>
      <w:rFonts w:ascii="Arial" w:hAnsi="Arial" w:cs="Arial"/>
      <w:b/>
      <w:bCs/>
      <w:i/>
      <w:iCs/>
      <w:sz w:val="28"/>
      <w:szCs w:val="28"/>
    </w:rPr>
  </w:style>
  <w:style w:type="paragraph" w:styleId="Heading3">
    <w:name w:val="heading 3"/>
    <w:basedOn w:val="BodyText"/>
    <w:next w:val="BodyText"/>
    <w:qFormat/>
    <w:rsid w:val="00CB1127"/>
    <w:pPr>
      <w:keepNext/>
      <w:keepLines/>
      <w:ind w:left="0"/>
      <w:outlineLvl w:val="2"/>
    </w:pPr>
    <w:rPr>
      <w:b/>
      <w:bCs/>
    </w:rPr>
  </w:style>
  <w:style w:type="paragraph" w:styleId="Heading4">
    <w:name w:val="heading 4"/>
    <w:aliases w:val="h4,h4 sub sub heading,H4,Level 2 - a,Level 2 - (a),(Alt+4),H41,(Alt+4)1,H42,(Alt+4)2,H43,(Alt+4)3,H44,(Alt+4)4,H45,(Alt+4)5,H411,(Alt+4)11,H421,(Alt+4)21,H431,(Alt+4)31,H46,(Alt+4)6,H412,(Alt+4)12,H422,(Alt+4)22,H432,(Alt+4)32,H47,(Alt+4)7,H48"/>
    <w:basedOn w:val="BodyText"/>
    <w:next w:val="BodyText"/>
    <w:link w:val="Heading4Char"/>
    <w:autoRedefine/>
    <w:qFormat/>
    <w:rsid w:val="00584EB4"/>
    <w:pPr>
      <w:keepNext/>
      <w:keepLines/>
      <w:pBdr>
        <w:bottom w:val="single" w:sz="6" w:space="1" w:color="auto"/>
      </w:pBdr>
      <w:tabs>
        <w:tab w:val="left" w:pos="2977"/>
        <w:tab w:val="center" w:pos="6480"/>
        <w:tab w:val="right" w:pos="10440"/>
      </w:tabs>
      <w:spacing w:before="240" w:after="0"/>
      <w:outlineLvl w:val="3"/>
    </w:pPr>
    <w:rPr>
      <w:rFonts w:ascii="Arial Narrow" w:hAnsi="Arial Narrow"/>
      <w:bCs/>
      <w:color w:val="86BD31"/>
      <w:sz w:val="28"/>
    </w:rPr>
  </w:style>
  <w:style w:type="paragraph" w:styleId="Heading5">
    <w:name w:val="heading 5"/>
    <w:basedOn w:val="BodyText"/>
    <w:next w:val="BodyText"/>
    <w:link w:val="Heading5Char"/>
    <w:qFormat/>
    <w:rsid w:val="00CB1127"/>
    <w:pPr>
      <w:keepNext/>
      <w:keepLines/>
      <w:outlineLvl w:val="4"/>
    </w:pPr>
    <w:rPr>
      <w:b/>
      <w:bCs/>
      <w:i/>
      <w:iCs/>
    </w:rPr>
  </w:style>
  <w:style w:type="paragraph" w:styleId="Heading6">
    <w:name w:val="heading 6"/>
    <w:basedOn w:val="Normal"/>
    <w:next w:val="NormalIndent"/>
    <w:qFormat/>
    <w:rsid w:val="00CB1127"/>
    <w:pPr>
      <w:ind w:left="720"/>
      <w:outlineLvl w:val="5"/>
    </w:pPr>
    <w:rPr>
      <w:rFonts w:ascii="Times" w:hAnsi="Times" w:cs="Times"/>
      <w:u w:val="single"/>
    </w:rPr>
  </w:style>
  <w:style w:type="paragraph" w:styleId="Heading7">
    <w:name w:val="heading 7"/>
    <w:basedOn w:val="Normal"/>
    <w:next w:val="NormalIndent"/>
    <w:qFormat/>
    <w:rsid w:val="00CB1127"/>
    <w:pPr>
      <w:ind w:left="720"/>
      <w:outlineLvl w:val="6"/>
    </w:pPr>
    <w:rPr>
      <w:rFonts w:ascii="Times" w:hAnsi="Times" w:cs="Times"/>
      <w:i/>
      <w:iCs/>
    </w:rPr>
  </w:style>
  <w:style w:type="paragraph" w:styleId="Heading8">
    <w:name w:val="heading 8"/>
    <w:basedOn w:val="Normal"/>
    <w:next w:val="NormalIndent"/>
    <w:qFormat/>
    <w:rsid w:val="00CB1127"/>
    <w:pPr>
      <w:ind w:left="720"/>
      <w:outlineLvl w:val="7"/>
    </w:pPr>
    <w:rPr>
      <w:rFonts w:ascii="Times" w:hAnsi="Times" w:cs="Times"/>
      <w:i/>
      <w:iCs/>
    </w:rPr>
  </w:style>
  <w:style w:type="paragraph" w:styleId="Heading9">
    <w:name w:val="heading 9"/>
    <w:basedOn w:val="Normal"/>
    <w:next w:val="NormalIndent"/>
    <w:qFormat/>
    <w:rsid w:val="00CB1127"/>
    <w:pPr>
      <w:ind w:left="720"/>
      <w:outlineLvl w:val="8"/>
    </w:pPr>
    <w:rPr>
      <w:rFonts w:ascii="Times" w:hAnsi="Times" w:cs="Times"/>
      <w:i/>
      <w:iCs/>
    </w:rPr>
  </w:style>
  <w:style w:type="character" w:default="1" w:styleId="DefaultParagraphFont">
    <w:name w:val="Default Paragraph Font"/>
    <w:uiPriority w:val="1"/>
    <w:semiHidden/>
    <w:unhideWhenUsed/>
    <w:rsid w:val="00F52C0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52C07"/>
  </w:style>
  <w:style w:type="paragraph" w:styleId="BodyText">
    <w:name w:val="Body Text"/>
    <w:aliases w:val="bt,body text,body tesx,contents,bt1,body text1,body tesx1,bt2,body text2,body tesx2,bt3,body text3,body tesx3,bt4,body text4,body tesx4,contents1,Texto independiente1,bt5,body text5,body tesx5,bt6,body text6,body tesx6,bt11,contents2"/>
    <w:basedOn w:val="Normal"/>
    <w:link w:val="BodyTextChar"/>
    <w:rsid w:val="00CB1127"/>
    <w:pPr>
      <w:spacing w:before="120" w:after="120"/>
      <w:ind w:left="2520"/>
    </w:pPr>
  </w:style>
  <w:style w:type="paragraph" w:styleId="NormalIndent">
    <w:name w:val="Normal Indent"/>
    <w:basedOn w:val="Normal"/>
    <w:rsid w:val="00CB1127"/>
    <w:pPr>
      <w:tabs>
        <w:tab w:val="left" w:pos="2880"/>
      </w:tabs>
      <w:ind w:left="1152"/>
    </w:pPr>
  </w:style>
  <w:style w:type="paragraph" w:styleId="TOC5">
    <w:name w:val="toc 5"/>
    <w:basedOn w:val="Normal"/>
    <w:next w:val="Normal"/>
    <w:autoRedefine/>
    <w:qFormat/>
    <w:rsid w:val="00CB1127"/>
    <w:pPr>
      <w:ind w:left="960"/>
    </w:pPr>
    <w:rPr>
      <w:sz w:val="20"/>
      <w:szCs w:val="20"/>
    </w:rPr>
  </w:style>
  <w:style w:type="paragraph" w:customStyle="1" w:styleId="Checklist-X">
    <w:name w:val="Checklist-X"/>
    <w:basedOn w:val="Checklist"/>
    <w:rsid w:val="00CB1127"/>
  </w:style>
  <w:style w:type="paragraph" w:customStyle="1" w:styleId="Checklist">
    <w:name w:val="Checklist"/>
    <w:basedOn w:val="Bullet"/>
    <w:rsid w:val="00CB1127"/>
    <w:pPr>
      <w:ind w:left="3427" w:hanging="547"/>
    </w:pPr>
  </w:style>
  <w:style w:type="paragraph" w:customStyle="1" w:styleId="Bullet">
    <w:name w:val="Bullet"/>
    <w:basedOn w:val="BodyText"/>
    <w:rsid w:val="00CB1127"/>
    <w:pPr>
      <w:keepLines/>
      <w:spacing w:before="60" w:after="60"/>
      <w:ind w:left="3096" w:hanging="216"/>
    </w:pPr>
  </w:style>
  <w:style w:type="paragraph" w:styleId="TOC3">
    <w:name w:val="toc 3"/>
    <w:basedOn w:val="Normal"/>
    <w:next w:val="Normal"/>
    <w:autoRedefine/>
    <w:uiPriority w:val="39"/>
    <w:qFormat/>
    <w:rsid w:val="00CB1127"/>
    <w:pPr>
      <w:ind w:left="480"/>
    </w:pPr>
    <w:rPr>
      <w:sz w:val="20"/>
      <w:szCs w:val="20"/>
    </w:rPr>
  </w:style>
  <w:style w:type="paragraph" w:styleId="TOC2">
    <w:name w:val="toc 2"/>
    <w:basedOn w:val="Normal"/>
    <w:next w:val="Normal"/>
    <w:autoRedefine/>
    <w:uiPriority w:val="39"/>
    <w:qFormat/>
    <w:rsid w:val="00CB1127"/>
    <w:pPr>
      <w:spacing w:before="120"/>
      <w:ind w:left="240"/>
    </w:pPr>
    <w:rPr>
      <w:b/>
      <w:bCs/>
    </w:rPr>
  </w:style>
  <w:style w:type="paragraph" w:styleId="TOC1">
    <w:name w:val="toc 1"/>
    <w:basedOn w:val="Normal"/>
    <w:next w:val="Normal"/>
    <w:autoRedefine/>
    <w:uiPriority w:val="39"/>
    <w:qFormat/>
    <w:rsid w:val="00B4098F"/>
    <w:pPr>
      <w:tabs>
        <w:tab w:val="right" w:leader="dot" w:pos="10433"/>
      </w:tabs>
      <w:spacing w:before="120"/>
    </w:pPr>
    <w:rPr>
      <w:b/>
      <w:bCs/>
      <w:i/>
      <w:iCs/>
    </w:rPr>
  </w:style>
  <w:style w:type="paragraph" w:styleId="Footer">
    <w:name w:val="footer"/>
    <w:basedOn w:val="Normal"/>
    <w:rsid w:val="00CB1127"/>
    <w:pPr>
      <w:tabs>
        <w:tab w:val="right" w:pos="7920"/>
      </w:tabs>
    </w:pPr>
    <w:rPr>
      <w:sz w:val="16"/>
      <w:szCs w:val="16"/>
    </w:rPr>
  </w:style>
  <w:style w:type="paragraph" w:styleId="Header">
    <w:name w:val="header"/>
    <w:basedOn w:val="Normal"/>
    <w:rsid w:val="0027431C"/>
    <w:pPr>
      <w:tabs>
        <w:tab w:val="right" w:pos="10440"/>
      </w:tabs>
    </w:pPr>
    <w:rPr>
      <w:sz w:val="16"/>
      <w:szCs w:val="16"/>
    </w:rPr>
  </w:style>
  <w:style w:type="character" w:styleId="FootnoteReference">
    <w:name w:val="footnote reference"/>
    <w:semiHidden/>
    <w:rsid w:val="00CB1127"/>
    <w:rPr>
      <w:position w:val="6"/>
      <w:sz w:val="16"/>
      <w:szCs w:val="16"/>
    </w:rPr>
  </w:style>
  <w:style w:type="paragraph" w:styleId="FootnoteText">
    <w:name w:val="footnote text"/>
    <w:basedOn w:val="Normal"/>
    <w:semiHidden/>
    <w:rsid w:val="00CB1127"/>
    <w:pPr>
      <w:spacing w:after="240"/>
      <w:ind w:hanging="720"/>
    </w:pPr>
  </w:style>
  <w:style w:type="paragraph" w:styleId="Title">
    <w:name w:val="Title"/>
    <w:basedOn w:val="Normal"/>
    <w:qFormat/>
    <w:rsid w:val="00CB1127"/>
    <w:pPr>
      <w:keepLines/>
      <w:spacing w:after="120"/>
      <w:ind w:left="2520" w:right="720"/>
    </w:pPr>
    <w:rPr>
      <w:rFonts w:ascii="Book Antiqua" w:hAnsi="Book Antiqua"/>
      <w:sz w:val="48"/>
      <w:szCs w:val="48"/>
    </w:rPr>
  </w:style>
  <w:style w:type="paragraph" w:customStyle="1" w:styleId="tty132">
    <w:name w:val="tty132"/>
    <w:basedOn w:val="tty80"/>
    <w:rsid w:val="00CB1127"/>
    <w:rPr>
      <w:sz w:val="12"/>
      <w:szCs w:val="12"/>
    </w:rPr>
  </w:style>
  <w:style w:type="paragraph" w:customStyle="1" w:styleId="tty80">
    <w:name w:val="tty80"/>
    <w:basedOn w:val="Normal"/>
    <w:rsid w:val="00CB1127"/>
    <w:rPr>
      <w:rFonts w:ascii="Courier New" w:hAnsi="Courier New" w:cs="Courier New"/>
    </w:rPr>
  </w:style>
  <w:style w:type="paragraph" w:customStyle="1" w:styleId="hangingindent">
    <w:name w:val="hanging indent"/>
    <w:basedOn w:val="BodyText"/>
    <w:rsid w:val="00CB1127"/>
    <w:pPr>
      <w:keepLines/>
      <w:ind w:left="5400" w:hanging="2880"/>
    </w:pPr>
  </w:style>
  <w:style w:type="paragraph" w:customStyle="1" w:styleId="TableText">
    <w:name w:val="Table Text"/>
    <w:basedOn w:val="Normal"/>
    <w:rsid w:val="00CB1127"/>
    <w:pPr>
      <w:keepLines/>
    </w:pPr>
    <w:rPr>
      <w:sz w:val="16"/>
      <w:szCs w:val="16"/>
    </w:rPr>
  </w:style>
  <w:style w:type="paragraph" w:customStyle="1" w:styleId="NumberList">
    <w:name w:val="Number List"/>
    <w:basedOn w:val="BodyText"/>
    <w:rsid w:val="00CB1127"/>
    <w:pPr>
      <w:spacing w:before="60" w:after="60"/>
      <w:ind w:left="3240" w:hanging="360"/>
    </w:pPr>
  </w:style>
  <w:style w:type="paragraph" w:customStyle="1" w:styleId="HeadingBar">
    <w:name w:val="Heading Bar"/>
    <w:basedOn w:val="Normal"/>
    <w:next w:val="Heading3"/>
    <w:rsid w:val="00CB1127"/>
    <w:pPr>
      <w:keepNext/>
      <w:keepLines/>
      <w:shd w:val="solid" w:color="auto" w:fill="auto"/>
      <w:spacing w:before="240"/>
      <w:ind w:right="7920"/>
    </w:pPr>
    <w:rPr>
      <w:color w:val="FFFFFF"/>
      <w:sz w:val="8"/>
      <w:szCs w:val="8"/>
    </w:rPr>
  </w:style>
  <w:style w:type="paragraph" w:customStyle="1" w:styleId="InfoBox">
    <w:name w:val="Info Box"/>
    <w:basedOn w:val="BodyText"/>
    <w:rsid w:val="00CB1127"/>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szCs w:val="18"/>
    </w:rPr>
  </w:style>
  <w:style w:type="paragraph" w:customStyle="1" w:styleId="tty180">
    <w:name w:val="tty180"/>
    <w:basedOn w:val="tty80"/>
    <w:rsid w:val="00CB1127"/>
    <w:pPr>
      <w:ind w:right="-720"/>
    </w:pPr>
    <w:rPr>
      <w:sz w:val="8"/>
      <w:szCs w:val="8"/>
    </w:rPr>
  </w:style>
  <w:style w:type="paragraph" w:customStyle="1" w:styleId="TitleBar">
    <w:name w:val="Title Bar"/>
    <w:basedOn w:val="Normal"/>
    <w:rsid w:val="00CB1127"/>
    <w:pPr>
      <w:keepNext/>
      <w:pageBreakBefore/>
      <w:shd w:val="solid" w:color="auto" w:fill="auto"/>
      <w:spacing w:before="1680"/>
      <w:ind w:left="2520" w:right="720"/>
    </w:pPr>
    <w:rPr>
      <w:sz w:val="36"/>
      <w:szCs w:val="36"/>
    </w:rPr>
  </w:style>
  <w:style w:type="paragraph" w:customStyle="1" w:styleId="tty80indent">
    <w:name w:val="tty80 indent"/>
    <w:basedOn w:val="tty80"/>
    <w:rsid w:val="00CB1127"/>
    <w:pPr>
      <w:ind w:left="2895"/>
    </w:pPr>
  </w:style>
  <w:style w:type="paragraph" w:customStyle="1" w:styleId="TOCHeading1">
    <w:name w:val="TOC Heading1"/>
    <w:basedOn w:val="Normal"/>
    <w:rsid w:val="00CB1127"/>
    <w:pPr>
      <w:keepNext/>
      <w:pageBreakBefore/>
      <w:pBdr>
        <w:top w:val="single" w:sz="48" w:space="26" w:color="auto"/>
      </w:pBdr>
      <w:spacing w:before="960" w:after="960"/>
      <w:ind w:left="2520"/>
    </w:pPr>
    <w:rPr>
      <w:sz w:val="36"/>
      <w:szCs w:val="36"/>
    </w:rPr>
  </w:style>
  <w:style w:type="character" w:customStyle="1" w:styleId="ChapterTitle">
    <w:name w:val="Chapter Title"/>
    <w:basedOn w:val="DefaultParagraphFont"/>
    <w:rsid w:val="00CB1127"/>
  </w:style>
  <w:style w:type="paragraph" w:customStyle="1" w:styleId="Legal">
    <w:name w:val="Legal"/>
    <w:basedOn w:val="Normal"/>
    <w:rsid w:val="00CB1127"/>
    <w:pPr>
      <w:spacing w:after="240"/>
      <w:ind w:left="2160"/>
    </w:pPr>
    <w:rPr>
      <w:rFonts w:ascii="Times" w:hAnsi="Times" w:cs="Times"/>
    </w:rPr>
  </w:style>
  <w:style w:type="character" w:customStyle="1" w:styleId="HighlightedVariable">
    <w:name w:val="Highlighted Variable"/>
    <w:rsid w:val="00CB1127"/>
    <w:rPr>
      <w:color w:val="0000FF"/>
    </w:rPr>
  </w:style>
  <w:style w:type="paragraph" w:customStyle="1" w:styleId="ProposalNote">
    <w:name w:val="Proposal Note"/>
    <w:basedOn w:val="Normal"/>
    <w:rsid w:val="00CB1127"/>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1152" w:right="5040" w:hanging="1152"/>
    </w:pPr>
    <w:rPr>
      <w:vanish/>
    </w:rPr>
  </w:style>
  <w:style w:type="paragraph" w:customStyle="1" w:styleId="TableHeading">
    <w:name w:val="Table Heading"/>
    <w:basedOn w:val="TableText"/>
    <w:rsid w:val="00CB1127"/>
    <w:pPr>
      <w:spacing w:before="120" w:after="120"/>
    </w:pPr>
    <w:rPr>
      <w:b/>
      <w:bCs/>
    </w:rPr>
  </w:style>
  <w:style w:type="paragraph" w:styleId="MacroText">
    <w:name w:val="macro"/>
    <w:link w:val="MacroTextChar"/>
    <w:semiHidden/>
    <w:rsid w:val="00CB1127"/>
    <w:pPr>
      <w:tabs>
        <w:tab w:val="left" w:pos="480"/>
        <w:tab w:val="left" w:pos="960"/>
        <w:tab w:val="left" w:pos="1440"/>
        <w:tab w:val="left" w:pos="1920"/>
        <w:tab w:val="left" w:pos="2400"/>
        <w:tab w:val="left" w:pos="2880"/>
        <w:tab w:val="left" w:pos="3360"/>
        <w:tab w:val="left" w:pos="3840"/>
        <w:tab w:val="left" w:pos="4320"/>
      </w:tabs>
    </w:pPr>
    <w:rPr>
      <w:rFonts w:ascii="Arial Narrow" w:hAnsi="Arial Narrow"/>
      <w:snapToGrid w:val="0"/>
      <w:lang w:val="en-US" w:eastAsia="es-ES"/>
    </w:rPr>
  </w:style>
  <w:style w:type="paragraph" w:styleId="TOC4">
    <w:name w:val="toc 4"/>
    <w:basedOn w:val="Normal"/>
    <w:next w:val="Normal"/>
    <w:autoRedefine/>
    <w:uiPriority w:val="39"/>
    <w:qFormat/>
    <w:rsid w:val="00CB1127"/>
    <w:pPr>
      <w:ind w:left="720"/>
    </w:pPr>
    <w:rPr>
      <w:sz w:val="20"/>
      <w:szCs w:val="20"/>
    </w:rPr>
  </w:style>
  <w:style w:type="character" w:styleId="PageNumber">
    <w:name w:val="page number"/>
    <w:basedOn w:val="DefaultParagraphFont"/>
    <w:rsid w:val="00CB1127"/>
  </w:style>
  <w:style w:type="paragraph" w:customStyle="1" w:styleId="RouteTitle">
    <w:name w:val="Route Title"/>
    <w:basedOn w:val="Normal"/>
    <w:rsid w:val="00CB1127"/>
    <w:pPr>
      <w:keepLines/>
      <w:spacing w:after="120"/>
      <w:ind w:left="2520" w:right="720"/>
    </w:pPr>
    <w:rPr>
      <w:sz w:val="36"/>
      <w:szCs w:val="36"/>
    </w:rPr>
  </w:style>
  <w:style w:type="paragraph" w:customStyle="1" w:styleId="Title-Major">
    <w:name w:val="Title-Major"/>
    <w:basedOn w:val="Title"/>
    <w:rsid w:val="00CB1127"/>
    <w:rPr>
      <w:smallCaps/>
    </w:rPr>
  </w:style>
  <w:style w:type="paragraph" w:customStyle="1" w:styleId="Note">
    <w:name w:val="Note"/>
    <w:basedOn w:val="BodyText"/>
    <w:rsid w:val="00CB1127"/>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RSKInterfacesConversion">
    <w:name w:val="RSK Interfaces &amp; Conversion"/>
    <w:rsid w:val="00CB1127"/>
    <w:rPr>
      <w:rFonts w:ascii="Book Antiqua" w:hAnsi="Book Antiqua"/>
      <w:snapToGrid w:val="0"/>
      <w:lang w:val="en-US" w:eastAsia="es-ES"/>
    </w:rPr>
  </w:style>
  <w:style w:type="paragraph" w:customStyle="1" w:styleId="AIMNote">
    <w:name w:val="AIM Note"/>
    <w:basedOn w:val="BodyText"/>
    <w:rsid w:val="00CB1127"/>
    <w:pPr>
      <w:pBdr>
        <w:top w:val="single" w:sz="6" w:space="1" w:color="auto" w:shadow="1"/>
        <w:left w:val="single" w:sz="6" w:space="1" w:color="auto" w:shadow="1"/>
        <w:bottom w:val="single" w:sz="6" w:space="1" w:color="auto" w:shadow="1"/>
        <w:right w:val="single" w:sz="6" w:space="1" w:color="auto" w:shadow="1"/>
      </w:pBdr>
      <w:shd w:val="solid" w:color="FFFF00" w:fill="auto"/>
      <w:ind w:left="1152" w:right="5040" w:hanging="1152"/>
    </w:pPr>
    <w:rPr>
      <w:vanish/>
    </w:rPr>
  </w:style>
  <w:style w:type="paragraph" w:customStyle="1" w:styleId="PBMNote">
    <w:name w:val="PBM Note"/>
    <w:basedOn w:val="BodyText"/>
    <w:rsid w:val="00CB1127"/>
    <w:pPr>
      <w:pBdr>
        <w:top w:val="single" w:sz="6" w:space="1" w:color="auto" w:shadow="1"/>
        <w:left w:val="single" w:sz="6" w:space="1" w:color="auto" w:shadow="1"/>
        <w:bottom w:val="single" w:sz="6" w:space="1" w:color="auto" w:shadow="1"/>
        <w:right w:val="single" w:sz="6" w:space="1" w:color="auto" w:shadow="1"/>
      </w:pBdr>
      <w:shd w:val="solid" w:color="FFFF00" w:fill="auto"/>
      <w:ind w:left="1152" w:right="5040" w:hanging="1152"/>
    </w:pPr>
    <w:rPr>
      <w:vanish/>
    </w:rPr>
  </w:style>
  <w:style w:type="paragraph" w:customStyle="1" w:styleId="REVIEWERNote">
    <w:name w:val="REVIEWER Note"/>
    <w:basedOn w:val="Normal"/>
    <w:rsid w:val="00CB1127"/>
    <w:pPr>
      <w:pBdr>
        <w:top w:val="single" w:sz="6" w:space="1" w:color="auto" w:shadow="1"/>
        <w:left w:val="single" w:sz="6" w:space="1" w:color="auto" w:shadow="1"/>
        <w:bottom w:val="single" w:sz="6" w:space="1" w:color="auto" w:shadow="1"/>
        <w:right w:val="single" w:sz="6" w:space="1" w:color="auto" w:shadow="1"/>
      </w:pBdr>
      <w:shd w:val="solid" w:color="FF0000" w:fill="auto"/>
      <w:spacing w:before="120" w:after="120"/>
      <w:ind w:left="1152" w:right="5040" w:hanging="1152"/>
    </w:pPr>
    <w:rPr>
      <w:vanish/>
      <w:color w:val="FFFFFF"/>
    </w:rPr>
  </w:style>
  <w:style w:type="paragraph" w:customStyle="1" w:styleId="Style1">
    <w:name w:val="Style1"/>
    <w:basedOn w:val="AIMNote"/>
    <w:rsid w:val="00CB1127"/>
    <w:pPr>
      <w:shd w:val="solid" w:color="FF0000" w:fill="auto"/>
    </w:pPr>
    <w:rPr>
      <w:color w:val="FFFFFF"/>
    </w:rPr>
  </w:style>
  <w:style w:type="paragraph" w:customStyle="1" w:styleId="CompNote">
    <w:name w:val="Comp Note"/>
    <w:basedOn w:val="BodyText"/>
    <w:rsid w:val="00CB1127"/>
    <w:pPr>
      <w:pBdr>
        <w:top w:val="single" w:sz="6" w:space="1" w:color="auto" w:shadow="1"/>
        <w:left w:val="single" w:sz="6" w:space="1" w:color="auto" w:shadow="1"/>
        <w:bottom w:val="single" w:sz="6" w:space="1" w:color="auto" w:shadow="1"/>
        <w:right w:val="single" w:sz="6" w:space="1" w:color="auto" w:shadow="1"/>
      </w:pBdr>
      <w:shd w:val="solid" w:color="FFFF00" w:fill="auto"/>
      <w:ind w:left="1152" w:right="5040" w:hanging="1152"/>
    </w:pPr>
    <w:rPr>
      <w:vanish/>
    </w:rPr>
  </w:style>
  <w:style w:type="paragraph" w:customStyle="1" w:styleId="HelpNote">
    <w:name w:val="Help Note"/>
    <w:basedOn w:val="AIMNote"/>
    <w:rsid w:val="00CB1127"/>
    <w:pPr>
      <w:shd w:val="solid" w:color="00FF00" w:fill="auto"/>
      <w:ind w:left="1260" w:hanging="1260"/>
    </w:pPr>
  </w:style>
  <w:style w:type="paragraph" w:customStyle="1" w:styleId="BETAREVIEWERS">
    <w:name w:val="BETA REVIEWERS"/>
    <w:basedOn w:val="PBMNote"/>
    <w:rsid w:val="00CB1127"/>
    <w:pPr>
      <w:shd w:val="solid" w:color="800000" w:fill="auto"/>
      <w:ind w:right="4320"/>
    </w:pPr>
    <w:rPr>
      <w:color w:val="FFFFFF"/>
    </w:rPr>
  </w:style>
  <w:style w:type="paragraph" w:customStyle="1" w:styleId="ProposalNote0">
    <w:name w:val="Proposal Note:"/>
    <w:basedOn w:val="AIMNote"/>
    <w:rsid w:val="00CB1127"/>
  </w:style>
  <w:style w:type="paragraph" w:customStyle="1" w:styleId="P-Normal">
    <w:name w:val="P-Normal"/>
    <w:rsid w:val="00CB1127"/>
    <w:pPr>
      <w:jc w:val="both"/>
    </w:pPr>
    <w:rPr>
      <w:noProof/>
      <w:snapToGrid w:val="0"/>
      <w:sz w:val="24"/>
      <w:szCs w:val="24"/>
      <w:lang w:val="es-ES" w:eastAsia="es-ES"/>
    </w:rPr>
  </w:style>
  <w:style w:type="paragraph" w:styleId="Caption">
    <w:name w:val="caption"/>
    <w:basedOn w:val="Normal"/>
    <w:next w:val="Normal"/>
    <w:qFormat/>
    <w:rsid w:val="00CB1127"/>
    <w:pPr>
      <w:spacing w:before="120" w:after="120"/>
    </w:pPr>
    <w:rPr>
      <w:b/>
      <w:bCs/>
    </w:rPr>
  </w:style>
  <w:style w:type="paragraph" w:customStyle="1" w:styleId="heading">
    <w:name w:val="heading"/>
    <w:basedOn w:val="Bullet"/>
    <w:rsid w:val="00CB1127"/>
  </w:style>
  <w:style w:type="paragraph" w:styleId="NormalWeb">
    <w:name w:val="Normal (Web)"/>
    <w:basedOn w:val="Normal"/>
    <w:uiPriority w:val="99"/>
    <w:rsid w:val="00CB1127"/>
    <w:pPr>
      <w:spacing w:before="100" w:beforeAutospacing="1" w:after="100" w:afterAutospacing="1"/>
    </w:pPr>
  </w:style>
  <w:style w:type="paragraph" w:styleId="BodyTextIndent">
    <w:name w:val="Body Text Indent"/>
    <w:basedOn w:val="Normal"/>
    <w:link w:val="BodyTextIndentChar"/>
    <w:rsid w:val="00CB1127"/>
    <w:pPr>
      <w:ind w:left="2520"/>
    </w:pPr>
  </w:style>
  <w:style w:type="character" w:styleId="Hyperlink">
    <w:name w:val="Hyperlink"/>
    <w:uiPriority w:val="99"/>
    <w:rsid w:val="00CB1127"/>
    <w:rPr>
      <w:color w:val="0000FF"/>
      <w:u w:val="single"/>
    </w:rPr>
  </w:style>
  <w:style w:type="character" w:styleId="FollowedHyperlink">
    <w:name w:val="FollowedHyperlink"/>
    <w:uiPriority w:val="99"/>
    <w:rsid w:val="00CB1127"/>
    <w:rPr>
      <w:color w:val="800080"/>
      <w:u w:val="single"/>
    </w:rPr>
  </w:style>
  <w:style w:type="character" w:styleId="CommentReference">
    <w:name w:val="annotation reference"/>
    <w:semiHidden/>
    <w:rsid w:val="00CB1127"/>
    <w:rPr>
      <w:sz w:val="18"/>
      <w:szCs w:val="18"/>
    </w:rPr>
  </w:style>
  <w:style w:type="paragraph" w:styleId="CommentText">
    <w:name w:val="annotation text"/>
    <w:basedOn w:val="Normal"/>
    <w:semiHidden/>
    <w:rsid w:val="00CB1127"/>
  </w:style>
  <w:style w:type="character" w:customStyle="1" w:styleId="tw4winMark">
    <w:name w:val="tw4winMark"/>
    <w:rsid w:val="00CB1127"/>
    <w:rPr>
      <w:rFonts w:ascii="Courier New" w:hAnsi="Courier New" w:cs="Courier New"/>
      <w:vanish/>
      <w:color w:val="800080"/>
      <w:sz w:val="24"/>
      <w:szCs w:val="24"/>
      <w:vertAlign w:val="subscript"/>
    </w:rPr>
  </w:style>
  <w:style w:type="character" w:customStyle="1" w:styleId="tw4winError">
    <w:name w:val="tw4winError"/>
    <w:rsid w:val="00CB1127"/>
    <w:rPr>
      <w:rFonts w:ascii="Courier New" w:hAnsi="Courier New" w:cs="Courier New"/>
      <w:color w:val="00FF00"/>
      <w:sz w:val="40"/>
      <w:szCs w:val="40"/>
    </w:rPr>
  </w:style>
  <w:style w:type="character" w:customStyle="1" w:styleId="tw4winTerm">
    <w:name w:val="tw4winTerm"/>
    <w:rsid w:val="00CB1127"/>
    <w:rPr>
      <w:color w:val="0000FF"/>
    </w:rPr>
  </w:style>
  <w:style w:type="character" w:customStyle="1" w:styleId="tw4winPopup">
    <w:name w:val="tw4winPopup"/>
    <w:rsid w:val="00CB1127"/>
    <w:rPr>
      <w:rFonts w:ascii="Courier New" w:hAnsi="Courier New" w:cs="Courier New"/>
      <w:noProof/>
      <w:color w:val="008000"/>
    </w:rPr>
  </w:style>
  <w:style w:type="character" w:customStyle="1" w:styleId="tw4winJump">
    <w:name w:val="tw4winJump"/>
    <w:rsid w:val="00CB1127"/>
    <w:rPr>
      <w:rFonts w:ascii="Courier New" w:hAnsi="Courier New" w:cs="Courier New"/>
      <w:noProof/>
      <w:color w:val="008080"/>
    </w:rPr>
  </w:style>
  <w:style w:type="character" w:customStyle="1" w:styleId="tw4winExternal">
    <w:name w:val="tw4winExternal"/>
    <w:rsid w:val="00CB1127"/>
    <w:rPr>
      <w:rFonts w:ascii="Courier New" w:hAnsi="Courier New" w:cs="Courier New"/>
      <w:noProof/>
      <w:color w:val="808080"/>
    </w:rPr>
  </w:style>
  <w:style w:type="character" w:customStyle="1" w:styleId="tw4winInternal">
    <w:name w:val="tw4winInternal"/>
    <w:rsid w:val="00CB1127"/>
    <w:rPr>
      <w:rFonts w:ascii="Courier New" w:hAnsi="Courier New" w:cs="Courier New"/>
      <w:noProof/>
      <w:color w:val="FF0000"/>
    </w:rPr>
  </w:style>
  <w:style w:type="character" w:customStyle="1" w:styleId="DONOTTRANSLATE">
    <w:name w:val="DO_NOT_TRANSLATE"/>
    <w:rsid w:val="00CB1127"/>
    <w:rPr>
      <w:rFonts w:ascii="Courier New" w:hAnsi="Courier New" w:cs="Courier New"/>
      <w:noProof/>
      <w:color w:val="800000"/>
    </w:rPr>
  </w:style>
  <w:style w:type="paragraph" w:styleId="BodyText3">
    <w:name w:val="Body Text 3"/>
    <w:basedOn w:val="Normal"/>
    <w:rsid w:val="00CB1127"/>
    <w:pPr>
      <w:autoSpaceDE w:val="0"/>
      <w:autoSpaceDN w:val="0"/>
      <w:adjustRightInd w:val="0"/>
    </w:pPr>
    <w:rPr>
      <w:rFonts w:ascii="Arial"/>
      <w:b/>
      <w:bCs/>
      <w:color w:val="000000"/>
      <w:sz w:val="30"/>
      <w:szCs w:val="30"/>
    </w:rPr>
  </w:style>
  <w:style w:type="paragraph" w:styleId="BodyText2">
    <w:name w:val="Body Text 2"/>
    <w:basedOn w:val="Normal"/>
    <w:rsid w:val="00CB1127"/>
    <w:pPr>
      <w:autoSpaceDE w:val="0"/>
      <w:autoSpaceDN w:val="0"/>
      <w:adjustRightInd w:val="0"/>
      <w:jc w:val="center"/>
    </w:pPr>
    <w:rPr>
      <w:rFonts w:ascii="Arial" w:hAnsi="Arial" w:cs="Arial"/>
      <w:b/>
      <w:bCs/>
      <w:color w:val="000000"/>
      <w:sz w:val="28"/>
    </w:rPr>
  </w:style>
  <w:style w:type="paragraph" w:customStyle="1" w:styleId="subttulo04">
    <w:name w:val="subtítulo04"/>
    <w:basedOn w:val="Heading4"/>
    <w:rsid w:val="001D427F"/>
    <w:pPr>
      <w:jc w:val="both"/>
    </w:pPr>
    <w:rPr>
      <w:rFonts w:ascii="BellCent NamNum BT" w:hAnsi="BellCent NamNum BT"/>
      <w:color w:val="000000"/>
      <w:szCs w:val="20"/>
    </w:rPr>
  </w:style>
  <w:style w:type="paragraph" w:customStyle="1" w:styleId="textocolumna02">
    <w:name w:val="texto_columna02"/>
    <w:rsid w:val="00CB1127"/>
    <w:pPr>
      <w:outlineLvl w:val="0"/>
    </w:pPr>
    <w:rPr>
      <w:rFonts w:ascii="BellCent Add BT" w:hAnsi="BellCent Add BT"/>
      <w:color w:val="000000"/>
      <w:sz w:val="22"/>
      <w:lang w:val="es-ES" w:eastAsia="es-ES"/>
    </w:rPr>
  </w:style>
  <w:style w:type="paragraph" w:customStyle="1" w:styleId="ttulo02">
    <w:name w:val="título02"/>
    <w:autoRedefine/>
    <w:rsid w:val="00CB1127"/>
    <w:pPr>
      <w:ind w:left="2124"/>
    </w:pPr>
    <w:rPr>
      <w:rFonts w:ascii="BellCent NamNum BT" w:hAnsi="BellCent NamNum BT"/>
      <w:b/>
      <w:color w:val="000000"/>
      <w:sz w:val="28"/>
      <w:lang w:val="es-ES" w:eastAsia="es-ES"/>
    </w:rPr>
  </w:style>
  <w:style w:type="paragraph" w:customStyle="1" w:styleId="ttulo01">
    <w:name w:val="título01"/>
    <w:rsid w:val="00CB1127"/>
    <w:rPr>
      <w:rFonts w:ascii="BellCent NamNum BT" w:hAnsi="BellCent NamNum BT"/>
      <w:color w:val="CC0000"/>
      <w:sz w:val="48"/>
      <w:lang w:val="es-ES" w:eastAsia="es-ES"/>
    </w:rPr>
  </w:style>
  <w:style w:type="paragraph" w:customStyle="1" w:styleId="Estilottulo03Izquierda375cm">
    <w:name w:val="Estilo título03 + Izquierda:  375 cm"/>
    <w:basedOn w:val="Normal"/>
    <w:autoRedefine/>
    <w:rsid w:val="00CB1127"/>
    <w:pPr>
      <w:ind w:left="1620"/>
    </w:pPr>
    <w:rPr>
      <w:rFonts w:ascii="Book Antiqua" w:hAnsi="Book Antiqua"/>
      <w:b/>
      <w:bCs/>
      <w:color w:val="666699"/>
      <w:szCs w:val="20"/>
      <w:u w:val="single"/>
      <w:lang w:val="es-AR"/>
    </w:rPr>
  </w:style>
  <w:style w:type="paragraph" w:styleId="BodyTextIndent2">
    <w:name w:val="Body Text Indent 2"/>
    <w:basedOn w:val="Normal"/>
    <w:rsid w:val="00CB1127"/>
    <w:pPr>
      <w:ind w:left="2484"/>
    </w:pPr>
    <w:rPr>
      <w:rFonts w:ascii="Book Antiqua" w:hAnsi="Book Antiqua"/>
      <w:sz w:val="20"/>
      <w:lang w:val="es-AR"/>
    </w:rPr>
  </w:style>
  <w:style w:type="paragraph" w:customStyle="1" w:styleId="Address">
    <w:name w:val="Address"/>
    <w:basedOn w:val="Normal"/>
    <w:rsid w:val="00CB1127"/>
    <w:pPr>
      <w:keepNext/>
      <w:keepLines/>
      <w:tabs>
        <w:tab w:val="left" w:pos="5130"/>
      </w:tabs>
      <w:overflowPunct w:val="0"/>
      <w:autoSpaceDE w:val="0"/>
      <w:autoSpaceDN w:val="0"/>
      <w:adjustRightInd w:val="0"/>
      <w:textAlignment w:val="baseline"/>
    </w:pPr>
    <w:rPr>
      <w:sz w:val="20"/>
      <w:szCs w:val="20"/>
    </w:rPr>
  </w:style>
  <w:style w:type="paragraph" w:customStyle="1" w:styleId="Default">
    <w:name w:val="Default"/>
    <w:rsid w:val="00CB1127"/>
    <w:pPr>
      <w:autoSpaceDE w:val="0"/>
      <w:autoSpaceDN w:val="0"/>
      <w:adjustRightInd w:val="0"/>
    </w:pPr>
    <w:rPr>
      <w:rFonts w:ascii="TimesNewRoman,Italic" w:hAnsi="TimesNewRoman,Italic"/>
      <w:lang w:val="en-US" w:eastAsia="en-US"/>
    </w:rPr>
  </w:style>
  <w:style w:type="paragraph" w:customStyle="1" w:styleId="5Subsubhead">
    <w:name w:val="*5. Sub subhead"/>
    <w:basedOn w:val="Default"/>
    <w:next w:val="Default"/>
    <w:rsid w:val="00CB1127"/>
    <w:pPr>
      <w:spacing w:before="120" w:after="60"/>
    </w:pPr>
    <w:rPr>
      <w:rFonts w:ascii="Arial,Bold" w:hAnsi="Arial,Bold"/>
      <w:sz w:val="24"/>
      <w:szCs w:val="24"/>
    </w:rPr>
  </w:style>
  <w:style w:type="paragraph" w:customStyle="1" w:styleId="ARGBullet">
    <w:name w:val="ARG.Bullet"/>
    <w:basedOn w:val="Normal"/>
    <w:rsid w:val="00CB1127"/>
    <w:pPr>
      <w:widowControl w:val="0"/>
      <w:tabs>
        <w:tab w:val="left" w:pos="360"/>
        <w:tab w:val="left" w:pos="720"/>
      </w:tabs>
      <w:spacing w:after="100" w:afterAutospacing="1" w:line="360" w:lineRule="auto"/>
      <w:ind w:left="2832"/>
      <w:jc w:val="both"/>
    </w:pPr>
    <w:rPr>
      <w:rFonts w:ascii="Tahoma" w:hAnsi="Tahoma" w:cs="Tahoma"/>
      <w:sz w:val="20"/>
      <w:szCs w:val="20"/>
    </w:rPr>
  </w:style>
  <w:style w:type="paragraph" w:customStyle="1" w:styleId="ARGTitulo4">
    <w:name w:val="ARG.Titulo 4"/>
    <w:next w:val="Normal"/>
    <w:rsid w:val="00CB1127"/>
    <w:pPr>
      <w:pBdr>
        <w:bottom w:val="single" w:sz="4" w:space="1" w:color="auto"/>
      </w:pBdr>
      <w:spacing w:after="80"/>
      <w:ind w:left="2880"/>
    </w:pPr>
    <w:rPr>
      <w:rFonts w:ascii="Tahoma" w:hAnsi="Tahoma"/>
      <w:b/>
      <w:sz w:val="18"/>
      <w:lang w:val="en-US" w:eastAsia="en-US"/>
    </w:rPr>
  </w:style>
  <w:style w:type="paragraph" w:customStyle="1" w:styleId="ARGBullet2">
    <w:name w:val="ARG.Bullet 2"/>
    <w:basedOn w:val="ARGBullet"/>
    <w:rsid w:val="00CB1127"/>
    <w:pPr>
      <w:numPr>
        <w:ilvl w:val="4"/>
        <w:numId w:val="1"/>
      </w:numPr>
      <w:tabs>
        <w:tab w:val="clear" w:pos="5040"/>
        <w:tab w:val="num" w:pos="360"/>
      </w:tabs>
      <w:ind w:left="0" w:firstLine="0"/>
    </w:pPr>
    <w:rPr>
      <w:lang w:val="es-AR"/>
    </w:rPr>
  </w:style>
  <w:style w:type="paragraph" w:customStyle="1" w:styleId="Heading1RapidSTART">
    <w:name w:val="Heading 1 (RapidSTART)"/>
    <w:basedOn w:val="Heading1"/>
    <w:rsid w:val="00CB1127"/>
    <w:pPr>
      <w:keepLines w:val="0"/>
      <w:pageBreakBefore/>
      <w:numPr>
        <w:numId w:val="2"/>
      </w:numPr>
      <w:tabs>
        <w:tab w:val="clear" w:pos="1440"/>
        <w:tab w:val="clear" w:pos="2520"/>
      </w:tabs>
      <w:spacing w:after="0"/>
      <w:ind w:left="0" w:right="0" w:firstLine="0"/>
    </w:pPr>
    <w:rPr>
      <w:rFonts w:ascii="Book Antiqua" w:eastAsia="Cordia New" w:hAnsi="Book Antiqua" w:cs="Arial"/>
      <w:b/>
      <w:bCs/>
      <w:sz w:val="36"/>
      <w:szCs w:val="20"/>
    </w:rPr>
  </w:style>
  <w:style w:type="paragraph" w:customStyle="1" w:styleId="ttulo03">
    <w:name w:val="título03"/>
    <w:basedOn w:val="ttulo02"/>
    <w:rsid w:val="00CB1127"/>
    <w:pPr>
      <w:ind w:left="1980"/>
    </w:pPr>
    <w:rPr>
      <w:color w:val="2F3365"/>
      <w:lang w:val="es-AR"/>
    </w:rPr>
  </w:style>
  <w:style w:type="character" w:styleId="Strong">
    <w:name w:val="Strong"/>
    <w:uiPriority w:val="22"/>
    <w:qFormat/>
    <w:rsid w:val="00CB1127"/>
    <w:rPr>
      <w:b/>
      <w:bCs/>
    </w:rPr>
  </w:style>
  <w:style w:type="paragraph" w:styleId="TOC6">
    <w:name w:val="toc 6"/>
    <w:basedOn w:val="Normal"/>
    <w:next w:val="Normal"/>
    <w:autoRedefine/>
    <w:qFormat/>
    <w:rsid w:val="00CB1127"/>
    <w:pPr>
      <w:ind w:left="1200"/>
    </w:pPr>
    <w:rPr>
      <w:sz w:val="20"/>
      <w:szCs w:val="20"/>
    </w:rPr>
  </w:style>
  <w:style w:type="paragraph" w:styleId="TOC7">
    <w:name w:val="toc 7"/>
    <w:basedOn w:val="Normal"/>
    <w:next w:val="Normal"/>
    <w:autoRedefine/>
    <w:qFormat/>
    <w:rsid w:val="00CB1127"/>
    <w:pPr>
      <w:ind w:left="1440"/>
    </w:pPr>
    <w:rPr>
      <w:sz w:val="20"/>
      <w:szCs w:val="20"/>
    </w:rPr>
  </w:style>
  <w:style w:type="paragraph" w:styleId="TOC8">
    <w:name w:val="toc 8"/>
    <w:basedOn w:val="Normal"/>
    <w:next w:val="Normal"/>
    <w:autoRedefine/>
    <w:qFormat/>
    <w:rsid w:val="00CB1127"/>
    <w:pPr>
      <w:ind w:left="1680"/>
    </w:pPr>
    <w:rPr>
      <w:sz w:val="20"/>
      <w:szCs w:val="20"/>
    </w:rPr>
  </w:style>
  <w:style w:type="paragraph" w:styleId="TOC9">
    <w:name w:val="toc 9"/>
    <w:basedOn w:val="Normal"/>
    <w:next w:val="Normal"/>
    <w:autoRedefine/>
    <w:qFormat/>
    <w:rsid w:val="00CB1127"/>
    <w:pPr>
      <w:ind w:left="1920"/>
    </w:pPr>
    <w:rPr>
      <w:sz w:val="20"/>
      <w:szCs w:val="20"/>
    </w:rPr>
  </w:style>
  <w:style w:type="paragraph" w:customStyle="1" w:styleId="parahead1">
    <w:name w:val="parahead1"/>
    <w:basedOn w:val="Default"/>
    <w:next w:val="Default"/>
    <w:rsid w:val="00CB1127"/>
    <w:pPr>
      <w:spacing w:before="100" w:after="100"/>
    </w:pPr>
    <w:rPr>
      <w:rFonts w:ascii="Arial" w:hAnsi="Arial"/>
      <w:sz w:val="24"/>
      <w:szCs w:val="24"/>
    </w:rPr>
  </w:style>
  <w:style w:type="paragraph" w:styleId="BodyTextIndent3">
    <w:name w:val="Body Text Indent 3"/>
    <w:basedOn w:val="Normal"/>
    <w:rsid w:val="00CB1127"/>
    <w:pPr>
      <w:ind w:left="1985" w:hanging="55"/>
    </w:pPr>
    <w:rPr>
      <w:rFonts w:ascii="Book Antiqua" w:hAnsi="Book Antiqua"/>
      <w:sz w:val="20"/>
      <w:lang w:val="es-AR"/>
    </w:rPr>
  </w:style>
  <w:style w:type="paragraph" w:customStyle="1" w:styleId="textoTabla2">
    <w:name w:val="textoTabla2"/>
    <w:basedOn w:val="Normal"/>
    <w:rsid w:val="00CB1127"/>
    <w:pPr>
      <w:keepNext/>
      <w:tabs>
        <w:tab w:val="left" w:pos="-1440"/>
        <w:tab w:val="left" w:pos="-720"/>
        <w:tab w:val="left" w:pos="0"/>
        <w:tab w:val="left" w:pos="705"/>
        <w:tab w:val="left" w:pos="3628"/>
      </w:tabs>
      <w:autoSpaceDE w:val="0"/>
      <w:autoSpaceDN w:val="0"/>
      <w:spacing w:line="360" w:lineRule="auto"/>
      <w:outlineLvl w:val="3"/>
    </w:pPr>
    <w:rPr>
      <w:rFonts w:ascii="Bell Centennial Address BT" w:hAnsi="Bell Centennial Address BT"/>
      <w:color w:val="000000"/>
      <w:kern w:val="28"/>
      <w:szCs w:val="16"/>
    </w:rPr>
  </w:style>
  <w:style w:type="character" w:customStyle="1" w:styleId="StarTechnology">
    <w:name w:val="Star Technology"/>
    <w:rsid w:val="00CB1127"/>
    <w:rPr>
      <w:rFonts w:ascii="Verdana" w:hAnsi="Verdana"/>
      <w:sz w:val="20"/>
    </w:rPr>
  </w:style>
  <w:style w:type="paragraph" w:customStyle="1" w:styleId="Cabecera">
    <w:name w:val="Cabecera"/>
    <w:rsid w:val="00CB1127"/>
    <w:pPr>
      <w:spacing w:after="120"/>
    </w:pPr>
    <w:rPr>
      <w:rFonts w:ascii="Verdana" w:hAnsi="Verdana"/>
      <w:b/>
      <w:lang w:val="en-US" w:eastAsia="en-US"/>
    </w:rPr>
  </w:style>
  <w:style w:type="paragraph" w:customStyle="1" w:styleId="Subtitulo">
    <w:name w:val="Subtitulo"/>
    <w:basedOn w:val="Cabecera"/>
    <w:rsid w:val="00CB1127"/>
    <w:pPr>
      <w:ind w:left="720"/>
    </w:pPr>
  </w:style>
  <w:style w:type="paragraph" w:customStyle="1" w:styleId="Preformatted">
    <w:name w:val="Preformatted"/>
    <w:basedOn w:val="Normal"/>
    <w:rsid w:val="00876692"/>
    <w:pPr>
      <w:tabs>
        <w:tab w:val="left" w:pos="0"/>
        <w:tab w:val="left" w:pos="959"/>
        <w:tab w:val="num" w:pos="1068"/>
        <w:tab w:val="left" w:pos="1918"/>
        <w:tab w:val="left" w:pos="2877"/>
        <w:tab w:val="left" w:pos="3836"/>
        <w:tab w:val="left" w:pos="4795"/>
        <w:tab w:val="left" w:pos="5754"/>
        <w:tab w:val="left" w:pos="6713"/>
        <w:tab w:val="left" w:pos="7672"/>
        <w:tab w:val="left" w:pos="8631"/>
        <w:tab w:val="left" w:pos="9590"/>
      </w:tabs>
      <w:jc w:val="both"/>
    </w:pPr>
    <w:rPr>
      <w:rFonts w:ascii="Courier New" w:hAnsi="Courier New"/>
      <w:snapToGrid w:val="0"/>
      <w:color w:val="000000"/>
      <w:sz w:val="20"/>
      <w:szCs w:val="20"/>
    </w:rPr>
  </w:style>
  <w:style w:type="paragraph" w:styleId="BalloonText">
    <w:name w:val="Balloon Text"/>
    <w:basedOn w:val="Normal"/>
    <w:semiHidden/>
    <w:rsid w:val="006C54AB"/>
    <w:rPr>
      <w:rFonts w:ascii="Tahoma" w:hAnsi="Tahoma"/>
      <w:sz w:val="16"/>
      <w:szCs w:val="16"/>
    </w:rPr>
  </w:style>
  <w:style w:type="paragraph" w:customStyle="1" w:styleId="Estilo1">
    <w:name w:val="Estilo1"/>
    <w:basedOn w:val="Heading2"/>
    <w:autoRedefine/>
    <w:rsid w:val="00165D2D"/>
    <w:rPr>
      <w:rFonts w:ascii="Goudy Old Style" w:hAnsi="Goudy Old Style"/>
      <w:noProof/>
      <w:color w:val="333333"/>
      <w:sz w:val="56"/>
    </w:rPr>
  </w:style>
  <w:style w:type="paragraph" w:customStyle="1" w:styleId="Estilo2">
    <w:name w:val="Estilo2"/>
    <w:basedOn w:val="Heading2"/>
    <w:autoRedefine/>
    <w:rsid w:val="00165D2D"/>
    <w:rPr>
      <w:rFonts w:ascii="Goudy Old Style" w:hAnsi="Goudy Old Style"/>
      <w:noProof/>
      <w:color w:val="333333"/>
      <w:sz w:val="56"/>
    </w:rPr>
  </w:style>
  <w:style w:type="paragraph" w:customStyle="1" w:styleId="Estilo3">
    <w:name w:val="Estilo3"/>
    <w:basedOn w:val="Heading2"/>
    <w:autoRedefine/>
    <w:rsid w:val="00165D2D"/>
    <w:rPr>
      <w:rFonts w:ascii="Goudy Old Style" w:hAnsi="Goudy Old Style"/>
      <w:noProof/>
      <w:color w:val="333333"/>
      <w:sz w:val="56"/>
    </w:rPr>
  </w:style>
  <w:style w:type="paragraph" w:customStyle="1" w:styleId="Estilo4">
    <w:name w:val="Estilo4"/>
    <w:basedOn w:val="Heading2"/>
    <w:autoRedefine/>
    <w:rsid w:val="007454E4"/>
    <w:pPr>
      <w:keepLines/>
      <w:pageBreakBefore/>
      <w:pBdr>
        <w:top w:val="single" w:sz="48" w:space="4" w:color="auto"/>
      </w:pBdr>
      <w:spacing w:before="120" w:after="120"/>
    </w:pPr>
    <w:rPr>
      <w:rFonts w:ascii="Book Antiqua" w:hAnsi="Book Antiqua" w:cs="Times New Roman"/>
      <w:i w:val="0"/>
      <w:iCs w:val="0"/>
      <w:noProof/>
      <w:color w:val="333333"/>
      <w:sz w:val="56"/>
    </w:rPr>
  </w:style>
  <w:style w:type="paragraph" w:customStyle="1" w:styleId="EstiloTtulo2HD2BookAntiqua">
    <w:name w:val="Estilo Título 2HD2 + Book Antiqua"/>
    <w:basedOn w:val="Heading2"/>
    <w:autoRedefine/>
    <w:rsid w:val="00571DF0"/>
    <w:rPr>
      <w:rFonts w:ascii="Arial Narrow" w:eastAsia="ヒラギノ角ゴ ProN W3" w:hAnsi="Arial Narrow" w:cs="ヒラギノ角ゴ ProN W3"/>
      <w:b w:val="0"/>
      <w:bCs w:val="0"/>
      <w:i w:val="0"/>
      <w:iCs w:val="0"/>
      <w:color w:val="333333"/>
      <w:sz w:val="24"/>
      <w:szCs w:val="24"/>
      <w:lang w:val="es-AR"/>
    </w:rPr>
  </w:style>
  <w:style w:type="paragraph" w:customStyle="1" w:styleId="EstiloTtulo26ptNegrita">
    <w:name w:val="Estilo Título + 26 pt Negrita"/>
    <w:basedOn w:val="Title"/>
    <w:rsid w:val="00165D2D"/>
    <w:rPr>
      <w:b/>
      <w:bCs/>
      <w:sz w:val="72"/>
    </w:rPr>
  </w:style>
  <w:style w:type="paragraph" w:customStyle="1" w:styleId="Estilo5">
    <w:name w:val="Estilo5"/>
    <w:basedOn w:val="EstiloTtulo26ptNegrita"/>
    <w:rsid w:val="00165D2D"/>
  </w:style>
  <w:style w:type="paragraph" w:customStyle="1" w:styleId="EstiloTtulo3BookAntiqua">
    <w:name w:val="Estilo Título 3 + Book Antiqua"/>
    <w:basedOn w:val="Heading3"/>
    <w:autoRedefine/>
    <w:rsid w:val="00B329A1"/>
    <w:pPr>
      <w:jc w:val="both"/>
    </w:pPr>
    <w:rPr>
      <w:rFonts w:ascii="Arial Narrow" w:hAnsi="Arial Narrow"/>
      <w:b w:val="0"/>
      <w:bCs w:val="0"/>
      <w:sz w:val="60"/>
      <w:szCs w:val="60"/>
      <w:lang w:val="es-ES"/>
    </w:rPr>
  </w:style>
  <w:style w:type="paragraph" w:customStyle="1" w:styleId="EstiloTtulo4h4h4subsubheadingH4Level2-aLevel2-a">
    <w:name w:val="Estilo Título 4h4h4 sub sub headingH4Level 2 - aLevel 2 - (a)(..."/>
    <w:basedOn w:val="Heading4"/>
    <w:autoRedefine/>
    <w:rsid w:val="00127D09"/>
    <w:pPr>
      <w:jc w:val="right"/>
    </w:pPr>
    <w:rPr>
      <w:rFonts w:ascii="Goudy Old Style" w:hAnsi="Goudy Old Style"/>
      <w:color w:val="666699"/>
      <w:sz w:val="32"/>
    </w:rPr>
  </w:style>
  <w:style w:type="paragraph" w:customStyle="1" w:styleId="Estilottulo03GoudyOldStyle20ptAzuloscuro">
    <w:name w:val="Estilo título03 + Goudy Old Style 20 pt Azul oscuro"/>
    <w:basedOn w:val="ttulo03"/>
    <w:rsid w:val="002E58DB"/>
    <w:rPr>
      <w:rFonts w:ascii="Goudy Old Style" w:hAnsi="Goudy Old Style"/>
      <w:bCs/>
      <w:color w:val="FF0000"/>
      <w:sz w:val="40"/>
      <w:szCs w:val="40"/>
    </w:rPr>
  </w:style>
  <w:style w:type="numbering" w:customStyle="1" w:styleId="EstiloConvietasAzulclaro">
    <w:name w:val="Estilo Con viñetas Azul claro"/>
    <w:basedOn w:val="NoList"/>
    <w:rsid w:val="002E58DB"/>
    <w:pPr>
      <w:numPr>
        <w:numId w:val="3"/>
      </w:numPr>
    </w:pPr>
  </w:style>
  <w:style w:type="paragraph" w:styleId="List2">
    <w:name w:val="List 2"/>
    <w:basedOn w:val="Normal"/>
    <w:rsid w:val="00A37AD7"/>
    <w:pPr>
      <w:ind w:left="566" w:hanging="283"/>
    </w:pPr>
  </w:style>
  <w:style w:type="paragraph" w:styleId="List3">
    <w:name w:val="List 3"/>
    <w:basedOn w:val="Normal"/>
    <w:rsid w:val="00A37AD7"/>
    <w:pPr>
      <w:ind w:left="849" w:hanging="283"/>
    </w:pPr>
  </w:style>
  <w:style w:type="paragraph" w:styleId="Salutation">
    <w:name w:val="Salutation"/>
    <w:basedOn w:val="Normal"/>
    <w:next w:val="Normal"/>
    <w:rsid w:val="00A37AD7"/>
  </w:style>
  <w:style w:type="paragraph" w:styleId="ListBullet2">
    <w:name w:val="List Bullet 2"/>
    <w:basedOn w:val="Normal"/>
    <w:autoRedefine/>
    <w:rsid w:val="00A37AD7"/>
    <w:pPr>
      <w:numPr>
        <w:numId w:val="5"/>
      </w:numPr>
    </w:pPr>
  </w:style>
  <w:style w:type="paragraph" w:styleId="ListBullet3">
    <w:name w:val="List Bullet 3"/>
    <w:basedOn w:val="Normal"/>
    <w:autoRedefine/>
    <w:rsid w:val="00A37AD7"/>
    <w:pPr>
      <w:numPr>
        <w:numId w:val="6"/>
      </w:numPr>
    </w:pPr>
  </w:style>
  <w:style w:type="paragraph" w:customStyle="1" w:styleId="ListaCC">
    <w:name w:val="Lista CC."/>
    <w:basedOn w:val="Normal"/>
    <w:rsid w:val="00A37AD7"/>
  </w:style>
  <w:style w:type="paragraph" w:styleId="ListContinue2">
    <w:name w:val="List Continue 2"/>
    <w:basedOn w:val="Normal"/>
    <w:rsid w:val="00A37AD7"/>
    <w:pPr>
      <w:spacing w:after="120"/>
      <w:ind w:left="566"/>
    </w:pPr>
  </w:style>
  <w:style w:type="table" w:styleId="TableWeb3">
    <w:name w:val="Table Web 3"/>
    <w:basedOn w:val="TableNormal"/>
    <w:rsid w:val="00E12F34"/>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uiPriority w:val="59"/>
    <w:rsid w:val="007E4A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2F7BB6"/>
    <w:pPr>
      <w:shd w:val="clear" w:color="auto" w:fill="000080"/>
    </w:pPr>
    <w:rPr>
      <w:rFonts w:ascii="Tahoma" w:hAnsi="Tahoma" w:cs="Tahoma"/>
      <w:sz w:val="20"/>
      <w:szCs w:val="20"/>
    </w:rPr>
  </w:style>
  <w:style w:type="paragraph" w:customStyle="1" w:styleId="EstiloTtulo3GoudyOldStyle20ptRojo">
    <w:name w:val="Estilo Título 3 + Goudy Old Style 20 pt Rojo"/>
    <w:basedOn w:val="Heading3"/>
    <w:autoRedefine/>
    <w:rsid w:val="00387A15"/>
    <w:rPr>
      <w:rFonts w:ascii="Arial Narrow" w:hAnsi="Arial Narrow"/>
      <w:sz w:val="40"/>
      <w:szCs w:val="40"/>
      <w:lang w:val="es-AR"/>
    </w:rPr>
  </w:style>
  <w:style w:type="paragraph" w:styleId="ListBullet">
    <w:name w:val="List Bullet"/>
    <w:basedOn w:val="Normal"/>
    <w:rsid w:val="00B1751F"/>
    <w:pPr>
      <w:numPr>
        <w:numId w:val="7"/>
      </w:numPr>
    </w:pPr>
  </w:style>
  <w:style w:type="paragraph" w:customStyle="1" w:styleId="NormalNoIndent">
    <w:name w:val="Normal No Indent"/>
    <w:basedOn w:val="Normal"/>
    <w:rsid w:val="00EE7FE3"/>
    <w:pPr>
      <w:overflowPunct w:val="0"/>
      <w:autoSpaceDE w:val="0"/>
      <w:autoSpaceDN w:val="0"/>
      <w:adjustRightInd w:val="0"/>
      <w:jc w:val="both"/>
      <w:textAlignment w:val="baseline"/>
    </w:pPr>
    <w:rPr>
      <w:rFonts w:ascii="Book Antiqua" w:hAnsi="Book Antiqua"/>
      <w:sz w:val="20"/>
      <w:szCs w:val="20"/>
    </w:rPr>
  </w:style>
  <w:style w:type="paragraph" w:customStyle="1" w:styleId="BulletText">
    <w:name w:val="Bullet Text"/>
    <w:basedOn w:val="Bullet"/>
    <w:rsid w:val="00EE7FE3"/>
    <w:pPr>
      <w:overflowPunct w:val="0"/>
      <w:autoSpaceDE w:val="0"/>
      <w:autoSpaceDN w:val="0"/>
      <w:adjustRightInd w:val="0"/>
      <w:spacing w:before="0" w:after="0"/>
      <w:ind w:left="3095" w:firstLine="0"/>
      <w:jc w:val="both"/>
      <w:textAlignment w:val="baseline"/>
    </w:pPr>
    <w:rPr>
      <w:sz w:val="20"/>
      <w:szCs w:val="20"/>
    </w:rPr>
  </w:style>
  <w:style w:type="paragraph" w:customStyle="1" w:styleId="Heading35">
    <w:name w:val="Heading 3.5"/>
    <w:basedOn w:val="Heading3"/>
    <w:rsid w:val="00EE7FE3"/>
    <w:pPr>
      <w:overflowPunct w:val="0"/>
      <w:autoSpaceDE w:val="0"/>
      <w:autoSpaceDN w:val="0"/>
      <w:adjustRightInd w:val="0"/>
      <w:ind w:left="720"/>
      <w:textAlignment w:val="baseline"/>
      <w:outlineLvl w:val="9"/>
    </w:pPr>
    <w:rPr>
      <w:bCs w:val="0"/>
      <w:i/>
      <w:szCs w:val="20"/>
    </w:rPr>
  </w:style>
  <w:style w:type="paragraph" w:customStyle="1" w:styleId="EstiloTtulo3BookAntiqua36pt">
    <w:name w:val="Estilo Título 3 + Book Antiqua + 36 pt"/>
    <w:aliases w:val="Gris 80%Estilo Título 2HD2 + Book Antiqua + Book Antiqua"/>
    <w:basedOn w:val="EstiloTtulo3BookAntiqua"/>
    <w:rsid w:val="00E71A9C"/>
    <w:rPr>
      <w:rFonts w:cs="Arial"/>
      <w:iCs/>
      <w:noProof/>
      <w:color w:val="333333"/>
      <w:sz w:val="72"/>
      <w:szCs w:val="28"/>
    </w:rPr>
  </w:style>
  <w:style w:type="table" w:styleId="LightShading-Accent2">
    <w:name w:val="Light Shading Accent 2"/>
    <w:basedOn w:val="TableNormal"/>
    <w:uiPriority w:val="60"/>
    <w:rsid w:val="0017342C"/>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TableClassic2">
    <w:name w:val="Table Classic 2"/>
    <w:basedOn w:val="TableNormal"/>
    <w:rsid w:val="005B4AEB"/>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1">
    <w:name w:val="Table Simple 1"/>
    <w:basedOn w:val="TableNormal"/>
    <w:rsid w:val="005B4AEB"/>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ListParagraph">
    <w:name w:val="List Paragraph"/>
    <w:basedOn w:val="Normal"/>
    <w:link w:val="ListParagraphChar"/>
    <w:uiPriority w:val="34"/>
    <w:qFormat/>
    <w:rsid w:val="003603FC"/>
    <w:pPr>
      <w:ind w:left="720"/>
      <w:contextualSpacing/>
    </w:pPr>
  </w:style>
  <w:style w:type="character" w:customStyle="1" w:styleId="BodyTextChar">
    <w:name w:val="Body Text Char"/>
    <w:aliases w:val="bt Char,body text Char,body tesx Char,contents Char,bt1 Char,body text1 Char,body tesx1 Char,bt2 Char,body text2 Char,body tesx2 Char,bt3 Char,body text3 Char,body tesx3 Char,bt4 Char,body text4 Char,body tesx4 Char,contents1 Char"/>
    <w:link w:val="BodyText"/>
    <w:rsid w:val="00386E72"/>
    <w:rPr>
      <w:rFonts w:ascii="Calibri" w:eastAsia="Calibri" w:hAnsi="Calibri" w:cs="Times New Roman"/>
      <w:sz w:val="22"/>
      <w:szCs w:val="22"/>
      <w:lang w:val="en-US" w:eastAsia="en-US"/>
    </w:rPr>
  </w:style>
  <w:style w:type="character" w:customStyle="1" w:styleId="MacroTextChar">
    <w:name w:val="Macro Text Char"/>
    <w:link w:val="MacroText"/>
    <w:semiHidden/>
    <w:rsid w:val="00386E72"/>
    <w:rPr>
      <w:rFonts w:ascii="Arial Narrow" w:hAnsi="Arial Narrow"/>
      <w:snapToGrid w:val="0"/>
      <w:lang w:val="en-US" w:eastAsia="es-ES" w:bidi="ar-SA"/>
    </w:rPr>
  </w:style>
  <w:style w:type="paragraph" w:customStyle="1" w:styleId="bullet1">
    <w:name w:val="bullet1"/>
    <w:basedOn w:val="Bullet"/>
    <w:rsid w:val="0026526F"/>
    <w:pPr>
      <w:ind w:left="3420" w:hanging="360"/>
    </w:pPr>
    <w:rPr>
      <w:sz w:val="20"/>
      <w:szCs w:val="20"/>
      <w:lang w:val="en-GB"/>
    </w:rPr>
  </w:style>
  <w:style w:type="paragraph" w:customStyle="1" w:styleId="Prrafodelista1">
    <w:name w:val="Párrafo de lista1"/>
    <w:basedOn w:val="Normal"/>
    <w:qFormat/>
    <w:rsid w:val="00A75127"/>
    <w:pPr>
      <w:ind w:left="720"/>
      <w:contextualSpacing/>
    </w:pPr>
  </w:style>
  <w:style w:type="paragraph" w:customStyle="1" w:styleId="xl70">
    <w:name w:val="xl70"/>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sz w:val="18"/>
      <w:szCs w:val="18"/>
    </w:rPr>
  </w:style>
  <w:style w:type="paragraph" w:customStyle="1" w:styleId="xl71">
    <w:name w:val="xl71"/>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sz w:val="18"/>
      <w:szCs w:val="18"/>
    </w:rPr>
  </w:style>
  <w:style w:type="paragraph" w:customStyle="1" w:styleId="xl72">
    <w:name w:val="xl72"/>
    <w:basedOn w:val="Normal"/>
    <w:rsid w:val="002E6B3F"/>
    <w:pPr>
      <w:spacing w:before="100" w:beforeAutospacing="1" w:after="100" w:afterAutospacing="1"/>
    </w:pPr>
    <w:rPr>
      <w:rFonts w:ascii="Arial" w:hAnsi="Arial" w:cs="Arial"/>
      <w:sz w:val="18"/>
      <w:szCs w:val="18"/>
    </w:rPr>
  </w:style>
  <w:style w:type="paragraph" w:customStyle="1" w:styleId="xl73">
    <w:name w:val="xl73"/>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jc w:val="both"/>
    </w:pPr>
    <w:rPr>
      <w:sz w:val="18"/>
      <w:szCs w:val="18"/>
    </w:rPr>
  </w:style>
  <w:style w:type="paragraph" w:customStyle="1" w:styleId="xl74">
    <w:name w:val="xl74"/>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8"/>
      <w:szCs w:val="18"/>
    </w:rPr>
  </w:style>
  <w:style w:type="paragraph" w:customStyle="1" w:styleId="xl75">
    <w:name w:val="xl75"/>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76">
    <w:name w:val="xl76"/>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18"/>
      <w:szCs w:val="18"/>
    </w:rPr>
  </w:style>
  <w:style w:type="paragraph" w:customStyle="1" w:styleId="xl77">
    <w:name w:val="xl77"/>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78">
    <w:name w:val="xl78"/>
    <w:basedOn w:val="Normal"/>
    <w:rsid w:val="002E6B3F"/>
    <w:pPr>
      <w:spacing w:before="100" w:beforeAutospacing="1" w:after="100" w:afterAutospacing="1"/>
    </w:pPr>
    <w:rPr>
      <w:rFonts w:ascii="Arial" w:hAnsi="Arial" w:cs="Arial"/>
      <w:sz w:val="18"/>
      <w:szCs w:val="18"/>
    </w:rPr>
  </w:style>
  <w:style w:type="paragraph" w:customStyle="1" w:styleId="xl79">
    <w:name w:val="xl79"/>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sz w:val="18"/>
      <w:szCs w:val="18"/>
    </w:rPr>
  </w:style>
  <w:style w:type="paragraph" w:customStyle="1" w:styleId="xl80">
    <w:name w:val="xl80"/>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81">
    <w:name w:val="xl81"/>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8"/>
      <w:szCs w:val="18"/>
    </w:rPr>
  </w:style>
  <w:style w:type="paragraph" w:customStyle="1" w:styleId="xl82">
    <w:name w:val="xl82"/>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18"/>
      <w:szCs w:val="18"/>
    </w:rPr>
  </w:style>
  <w:style w:type="paragraph" w:customStyle="1" w:styleId="xl83">
    <w:name w:val="xl83"/>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sz w:val="18"/>
      <w:szCs w:val="18"/>
    </w:rPr>
  </w:style>
  <w:style w:type="paragraph" w:customStyle="1" w:styleId="xl84">
    <w:name w:val="xl84"/>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sz w:val="18"/>
      <w:szCs w:val="18"/>
    </w:rPr>
  </w:style>
  <w:style w:type="paragraph" w:customStyle="1" w:styleId="xl85">
    <w:name w:val="xl85"/>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both"/>
    </w:pPr>
    <w:rPr>
      <w:sz w:val="18"/>
      <w:szCs w:val="18"/>
    </w:rPr>
  </w:style>
  <w:style w:type="paragraph" w:customStyle="1" w:styleId="xl86">
    <w:name w:val="xl86"/>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sz w:val="18"/>
      <w:szCs w:val="18"/>
    </w:rPr>
  </w:style>
  <w:style w:type="paragraph" w:customStyle="1" w:styleId="xl87">
    <w:name w:val="xl87"/>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sz w:val="18"/>
      <w:szCs w:val="18"/>
    </w:rPr>
  </w:style>
  <w:style w:type="paragraph" w:customStyle="1" w:styleId="xl88">
    <w:name w:val="xl88"/>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sz w:val="18"/>
      <w:szCs w:val="18"/>
    </w:rPr>
  </w:style>
  <w:style w:type="paragraph" w:customStyle="1" w:styleId="xl89">
    <w:name w:val="xl89"/>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90">
    <w:name w:val="xl90"/>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91">
    <w:name w:val="xl91"/>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sz w:val="18"/>
      <w:szCs w:val="18"/>
    </w:rPr>
  </w:style>
  <w:style w:type="paragraph" w:customStyle="1" w:styleId="xl92">
    <w:name w:val="xl92"/>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sz w:val="18"/>
      <w:szCs w:val="18"/>
    </w:rPr>
  </w:style>
  <w:style w:type="paragraph" w:customStyle="1" w:styleId="xl93">
    <w:name w:val="xl93"/>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sz w:val="18"/>
      <w:szCs w:val="18"/>
    </w:rPr>
  </w:style>
  <w:style w:type="paragraph" w:customStyle="1" w:styleId="xl94">
    <w:name w:val="xl94"/>
    <w:basedOn w:val="Normal"/>
    <w:rsid w:val="002E6B3F"/>
    <w:pPr>
      <w:pBdr>
        <w:top w:val="single" w:sz="4" w:space="0" w:color="auto"/>
        <w:left w:val="single" w:sz="4" w:space="0" w:color="auto"/>
        <w:bottom w:val="single" w:sz="4" w:space="0" w:color="auto"/>
        <w:right w:val="single" w:sz="4" w:space="0" w:color="auto"/>
      </w:pBdr>
      <w:spacing w:before="100" w:beforeAutospacing="1" w:after="100" w:afterAutospacing="1"/>
    </w:pPr>
    <w:rPr>
      <w:sz w:val="18"/>
      <w:szCs w:val="18"/>
    </w:rPr>
  </w:style>
  <w:style w:type="paragraph" w:customStyle="1" w:styleId="xl95">
    <w:name w:val="xl95"/>
    <w:basedOn w:val="Normal"/>
    <w:rsid w:val="002E6B3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b/>
      <w:bCs/>
      <w:sz w:val="18"/>
      <w:szCs w:val="18"/>
    </w:rPr>
  </w:style>
  <w:style w:type="paragraph" w:customStyle="1" w:styleId="xl96">
    <w:name w:val="xl96"/>
    <w:basedOn w:val="Normal"/>
    <w:rsid w:val="002E6B3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sz w:val="18"/>
      <w:szCs w:val="18"/>
    </w:rPr>
  </w:style>
  <w:style w:type="paragraph" w:customStyle="1" w:styleId="xl97">
    <w:name w:val="xl97"/>
    <w:basedOn w:val="Normal"/>
    <w:rsid w:val="002E6B3F"/>
    <w:pPr>
      <w:pBdr>
        <w:top w:val="single" w:sz="4" w:space="0" w:color="auto"/>
        <w:left w:val="single" w:sz="4" w:space="0" w:color="auto"/>
        <w:right w:val="single" w:sz="4" w:space="0" w:color="auto"/>
      </w:pBdr>
      <w:spacing w:before="100" w:beforeAutospacing="1" w:after="100" w:afterAutospacing="1"/>
      <w:textAlignment w:val="top"/>
    </w:pPr>
    <w:rPr>
      <w:sz w:val="18"/>
      <w:szCs w:val="18"/>
    </w:rPr>
  </w:style>
  <w:style w:type="paragraph" w:customStyle="1" w:styleId="xl98">
    <w:name w:val="xl98"/>
    <w:basedOn w:val="Normal"/>
    <w:rsid w:val="002E6B3F"/>
    <w:pPr>
      <w:pBdr>
        <w:left w:val="single" w:sz="4" w:space="0" w:color="auto"/>
        <w:right w:val="single" w:sz="4" w:space="0" w:color="auto"/>
      </w:pBdr>
      <w:spacing w:before="100" w:beforeAutospacing="1" w:after="100" w:afterAutospacing="1"/>
      <w:textAlignment w:val="top"/>
    </w:pPr>
    <w:rPr>
      <w:sz w:val="18"/>
      <w:szCs w:val="18"/>
    </w:rPr>
  </w:style>
  <w:style w:type="paragraph" w:customStyle="1" w:styleId="xl99">
    <w:name w:val="xl99"/>
    <w:basedOn w:val="Normal"/>
    <w:rsid w:val="002E6B3F"/>
    <w:pPr>
      <w:pBdr>
        <w:left w:val="single" w:sz="4" w:space="0" w:color="auto"/>
        <w:bottom w:val="single" w:sz="4" w:space="0" w:color="auto"/>
        <w:right w:val="single" w:sz="4" w:space="0" w:color="auto"/>
      </w:pBdr>
      <w:spacing w:before="100" w:beforeAutospacing="1" w:after="100" w:afterAutospacing="1"/>
      <w:textAlignment w:val="top"/>
    </w:pPr>
    <w:rPr>
      <w:sz w:val="18"/>
      <w:szCs w:val="18"/>
    </w:rPr>
  </w:style>
  <w:style w:type="paragraph" w:customStyle="1" w:styleId="xl100">
    <w:name w:val="xl100"/>
    <w:basedOn w:val="Normal"/>
    <w:rsid w:val="002E6B3F"/>
    <w:pPr>
      <w:spacing w:before="100" w:beforeAutospacing="1" w:after="100" w:afterAutospacing="1"/>
      <w:textAlignment w:val="center"/>
    </w:pPr>
    <w:rPr>
      <w:rFonts w:ascii="Arial" w:hAnsi="Arial" w:cs="Arial"/>
      <w:sz w:val="18"/>
      <w:szCs w:val="18"/>
    </w:rPr>
  </w:style>
  <w:style w:type="paragraph" w:customStyle="1" w:styleId="xl101">
    <w:name w:val="xl101"/>
    <w:basedOn w:val="Normal"/>
    <w:rsid w:val="002E6B3F"/>
    <w:pPr>
      <w:spacing w:before="100" w:beforeAutospacing="1" w:after="100" w:afterAutospacing="1"/>
      <w:jc w:val="center"/>
      <w:textAlignment w:val="center"/>
    </w:pPr>
    <w:rPr>
      <w:rFonts w:ascii="Arial" w:hAnsi="Arial" w:cs="Arial"/>
      <w:sz w:val="18"/>
      <w:szCs w:val="18"/>
    </w:rPr>
  </w:style>
  <w:style w:type="paragraph" w:customStyle="1" w:styleId="xl102">
    <w:name w:val="xl102"/>
    <w:basedOn w:val="Normal"/>
    <w:rsid w:val="002E6B3F"/>
    <w:pPr>
      <w:spacing w:before="100" w:beforeAutospacing="1" w:after="100" w:afterAutospacing="1"/>
      <w:jc w:val="center"/>
    </w:pPr>
    <w:rPr>
      <w:rFonts w:ascii="Arial" w:hAnsi="Arial" w:cs="Arial"/>
      <w:sz w:val="18"/>
      <w:szCs w:val="18"/>
    </w:rPr>
  </w:style>
  <w:style w:type="character" w:customStyle="1" w:styleId="Heading4Char">
    <w:name w:val="Heading 4 Char"/>
    <w:aliases w:val="h4 Char,h4 sub sub heading Char,H4 Char,Level 2 - a Char,Level 2 - (a) Char,(Alt+4) Char,H41 Char,(Alt+4)1 Char,H42 Char,(Alt+4)2 Char,H43 Char,(Alt+4)3 Char,H44 Char,(Alt+4)4 Char,H45 Char,(Alt+4)5 Char,H411 Char,(Alt+4)11 Char,H421 Char"/>
    <w:link w:val="Heading4"/>
    <w:rsid w:val="00584EB4"/>
    <w:rPr>
      <w:rFonts w:ascii="Arial Narrow" w:eastAsia="Calibri" w:hAnsi="Arial Narrow"/>
      <w:bCs/>
      <w:color w:val="86BD31"/>
      <w:sz w:val="28"/>
      <w:szCs w:val="22"/>
      <w:lang w:val="es-ES_tradnl" w:eastAsia="en-US"/>
    </w:rPr>
  </w:style>
  <w:style w:type="character" w:customStyle="1" w:styleId="Heading5Char">
    <w:name w:val="Heading 5 Char"/>
    <w:link w:val="Heading5"/>
    <w:rsid w:val="007A6BBA"/>
    <w:rPr>
      <w:rFonts w:ascii="Calibri" w:eastAsia="Calibri" w:hAnsi="Calibri"/>
      <w:b/>
      <w:bCs/>
      <w:i/>
      <w:iCs/>
      <w:sz w:val="22"/>
      <w:szCs w:val="22"/>
      <w:lang w:eastAsia="en-US"/>
    </w:rPr>
  </w:style>
  <w:style w:type="character" w:styleId="Emphasis">
    <w:name w:val="Emphasis"/>
    <w:qFormat/>
    <w:rsid w:val="000E5CA9"/>
    <w:rPr>
      <w:i/>
      <w:iCs/>
    </w:rPr>
  </w:style>
  <w:style w:type="character" w:customStyle="1" w:styleId="longtext">
    <w:name w:val="long_text"/>
    <w:rsid w:val="00966459"/>
  </w:style>
  <w:style w:type="character" w:customStyle="1" w:styleId="hps">
    <w:name w:val="hps"/>
    <w:rsid w:val="00966459"/>
  </w:style>
  <w:style w:type="paragraph" w:customStyle="1" w:styleId="Prrafodelista2">
    <w:name w:val="Párrafo de lista2"/>
    <w:basedOn w:val="Normal"/>
    <w:qFormat/>
    <w:rsid w:val="00011579"/>
    <w:pPr>
      <w:ind w:left="720"/>
      <w:contextualSpacing/>
    </w:pPr>
  </w:style>
  <w:style w:type="table" w:styleId="GridTable4-Accent3">
    <w:name w:val="Grid Table 4 Accent 3"/>
    <w:basedOn w:val="TableNormal"/>
    <w:uiPriority w:val="49"/>
    <w:rsid w:val="008A7A3F"/>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mbredecompaa">
    <w:name w:val="Nombre de compañía"/>
    <w:basedOn w:val="Normal"/>
    <w:rsid w:val="00D10A9A"/>
    <w:pPr>
      <w:keepNext/>
      <w:keepLines/>
      <w:spacing w:line="220" w:lineRule="atLeast"/>
      <w:ind w:left="1080"/>
    </w:pPr>
    <w:rPr>
      <w:rFonts w:ascii="Times New Roman" w:eastAsia="Times New Roman" w:hAnsi="Times New Roman" w:cs="Times New Roman"/>
      <w:spacing w:val="-30"/>
      <w:kern w:val="28"/>
      <w:sz w:val="60"/>
      <w:szCs w:val="20"/>
      <w:lang w:eastAsia="es-ES"/>
    </w:rPr>
  </w:style>
  <w:style w:type="character" w:customStyle="1" w:styleId="ListParagraphChar">
    <w:name w:val="List Paragraph Char"/>
    <w:basedOn w:val="DefaultParagraphFont"/>
    <w:link w:val="ListParagraph"/>
    <w:uiPriority w:val="34"/>
    <w:locked/>
    <w:rsid w:val="00D10A9A"/>
    <w:rPr>
      <w:rFonts w:asciiTheme="minorHAnsi" w:eastAsiaTheme="minorHAnsi" w:hAnsiTheme="minorHAnsi" w:cstheme="minorBidi"/>
      <w:sz w:val="22"/>
      <w:szCs w:val="22"/>
      <w:lang w:eastAsia="en-US"/>
    </w:rPr>
  </w:style>
  <w:style w:type="paragraph" w:styleId="BodyTextFirstIndent2">
    <w:name w:val="Body Text First Indent 2"/>
    <w:basedOn w:val="BodyTextIndent"/>
    <w:link w:val="BodyTextFirstIndent2Char"/>
    <w:rsid w:val="00263FEE"/>
    <w:pPr>
      <w:spacing w:after="120"/>
      <w:ind w:left="283" w:firstLine="210"/>
    </w:pPr>
    <w:rPr>
      <w:rFonts w:ascii="Arial" w:eastAsia="Times New Roman" w:hAnsi="Arial" w:cs="Times New Roman"/>
      <w:sz w:val="20"/>
      <w:szCs w:val="20"/>
      <w:lang w:eastAsia="es-ES"/>
    </w:rPr>
  </w:style>
  <w:style w:type="character" w:customStyle="1" w:styleId="BodyTextIndentChar">
    <w:name w:val="Body Text Indent Char"/>
    <w:basedOn w:val="DefaultParagraphFont"/>
    <w:link w:val="BodyTextIndent"/>
    <w:rsid w:val="00263FEE"/>
    <w:rPr>
      <w:rFonts w:asciiTheme="minorHAnsi" w:eastAsiaTheme="minorHAnsi" w:hAnsiTheme="minorHAnsi" w:cstheme="minorBidi"/>
      <w:sz w:val="22"/>
      <w:szCs w:val="22"/>
      <w:lang w:eastAsia="en-US"/>
    </w:rPr>
  </w:style>
  <w:style w:type="character" w:customStyle="1" w:styleId="BodyTextFirstIndent2Char">
    <w:name w:val="Body Text First Indent 2 Char"/>
    <w:basedOn w:val="BodyTextIndentChar"/>
    <w:link w:val="BodyTextFirstIndent2"/>
    <w:rsid w:val="00263FEE"/>
    <w:rPr>
      <w:rFonts w:ascii="Arial" w:eastAsiaTheme="minorHAnsi" w:hAnsi="Arial" w:cstheme="minorBidi"/>
      <w:sz w:val="22"/>
      <w:szCs w:val="22"/>
      <w:lang w:val="es-ES_tradnl" w:eastAsia="es-ES"/>
    </w:rPr>
  </w:style>
  <w:style w:type="paragraph" w:customStyle="1" w:styleId="Style10">
    <w:name w:val="Style10"/>
    <w:basedOn w:val="Heading4"/>
    <w:next w:val="EstiloTtulo4h4h4subsubheadingH4Level2-aLevel2-a"/>
    <w:qFormat/>
    <w:rsid w:val="00635190"/>
    <w:rPr>
      <w:color w:val="000000" w:themeColor="text1"/>
      <w:sz w:val="32"/>
    </w:rPr>
  </w:style>
  <w:style w:type="paragraph" w:styleId="Revision">
    <w:name w:val="Revision"/>
    <w:hidden/>
    <w:uiPriority w:val="99"/>
    <w:semiHidden/>
    <w:rsid w:val="00FE49CE"/>
    <w:rPr>
      <w:rFonts w:asciiTheme="minorHAnsi" w:eastAsiaTheme="minorHAnsi" w:hAnsiTheme="minorHAnsi" w:cstheme="minorBidi"/>
      <w:sz w:val="24"/>
      <w:szCs w:val="24"/>
    </w:rPr>
  </w:style>
  <w:style w:type="table" w:styleId="GridTable1Light-Accent1">
    <w:name w:val="Grid Table 1 Light Accent 1"/>
    <w:basedOn w:val="TableNormal"/>
    <w:uiPriority w:val="46"/>
    <w:rsid w:val="004465D1"/>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465D1"/>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372E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1946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171">
      <w:bodyDiv w:val="1"/>
      <w:marLeft w:val="0"/>
      <w:marRight w:val="0"/>
      <w:marTop w:val="0"/>
      <w:marBottom w:val="0"/>
      <w:divBdr>
        <w:top w:val="none" w:sz="0" w:space="0" w:color="auto"/>
        <w:left w:val="none" w:sz="0" w:space="0" w:color="auto"/>
        <w:bottom w:val="none" w:sz="0" w:space="0" w:color="auto"/>
        <w:right w:val="none" w:sz="0" w:space="0" w:color="auto"/>
      </w:divBdr>
      <w:divsChild>
        <w:div w:id="2075930033">
          <w:marLeft w:val="590"/>
          <w:marRight w:val="0"/>
          <w:marTop w:val="0"/>
          <w:marBottom w:val="0"/>
          <w:divBdr>
            <w:top w:val="none" w:sz="0" w:space="0" w:color="auto"/>
            <w:left w:val="none" w:sz="0" w:space="0" w:color="auto"/>
            <w:bottom w:val="none" w:sz="0" w:space="0" w:color="auto"/>
            <w:right w:val="none" w:sz="0" w:space="0" w:color="auto"/>
          </w:divBdr>
        </w:div>
      </w:divsChild>
    </w:div>
    <w:div w:id="26486628">
      <w:bodyDiv w:val="1"/>
      <w:marLeft w:val="0"/>
      <w:marRight w:val="0"/>
      <w:marTop w:val="0"/>
      <w:marBottom w:val="0"/>
      <w:divBdr>
        <w:top w:val="none" w:sz="0" w:space="0" w:color="auto"/>
        <w:left w:val="none" w:sz="0" w:space="0" w:color="auto"/>
        <w:bottom w:val="none" w:sz="0" w:space="0" w:color="auto"/>
        <w:right w:val="none" w:sz="0" w:space="0" w:color="auto"/>
      </w:divBdr>
      <w:divsChild>
        <w:div w:id="472870086">
          <w:marLeft w:val="1440"/>
          <w:marRight w:val="0"/>
          <w:marTop w:val="115"/>
          <w:marBottom w:val="0"/>
          <w:divBdr>
            <w:top w:val="none" w:sz="0" w:space="0" w:color="auto"/>
            <w:left w:val="none" w:sz="0" w:space="0" w:color="auto"/>
            <w:bottom w:val="none" w:sz="0" w:space="0" w:color="auto"/>
            <w:right w:val="none" w:sz="0" w:space="0" w:color="auto"/>
          </w:divBdr>
        </w:div>
        <w:div w:id="1781022000">
          <w:marLeft w:val="1440"/>
          <w:marRight w:val="0"/>
          <w:marTop w:val="115"/>
          <w:marBottom w:val="0"/>
          <w:divBdr>
            <w:top w:val="none" w:sz="0" w:space="0" w:color="auto"/>
            <w:left w:val="none" w:sz="0" w:space="0" w:color="auto"/>
            <w:bottom w:val="none" w:sz="0" w:space="0" w:color="auto"/>
            <w:right w:val="none" w:sz="0" w:space="0" w:color="auto"/>
          </w:divBdr>
        </w:div>
        <w:div w:id="2008942199">
          <w:marLeft w:val="1440"/>
          <w:marRight w:val="0"/>
          <w:marTop w:val="115"/>
          <w:marBottom w:val="0"/>
          <w:divBdr>
            <w:top w:val="none" w:sz="0" w:space="0" w:color="auto"/>
            <w:left w:val="none" w:sz="0" w:space="0" w:color="auto"/>
            <w:bottom w:val="none" w:sz="0" w:space="0" w:color="auto"/>
            <w:right w:val="none" w:sz="0" w:space="0" w:color="auto"/>
          </w:divBdr>
        </w:div>
        <w:div w:id="2084252772">
          <w:marLeft w:val="1440"/>
          <w:marRight w:val="0"/>
          <w:marTop w:val="115"/>
          <w:marBottom w:val="0"/>
          <w:divBdr>
            <w:top w:val="none" w:sz="0" w:space="0" w:color="auto"/>
            <w:left w:val="none" w:sz="0" w:space="0" w:color="auto"/>
            <w:bottom w:val="none" w:sz="0" w:space="0" w:color="auto"/>
            <w:right w:val="none" w:sz="0" w:space="0" w:color="auto"/>
          </w:divBdr>
        </w:div>
      </w:divsChild>
    </w:div>
    <w:div w:id="29690204">
      <w:bodyDiv w:val="1"/>
      <w:marLeft w:val="0"/>
      <w:marRight w:val="0"/>
      <w:marTop w:val="0"/>
      <w:marBottom w:val="0"/>
      <w:divBdr>
        <w:top w:val="none" w:sz="0" w:space="0" w:color="auto"/>
        <w:left w:val="none" w:sz="0" w:space="0" w:color="auto"/>
        <w:bottom w:val="none" w:sz="0" w:space="0" w:color="auto"/>
        <w:right w:val="none" w:sz="0" w:space="0" w:color="auto"/>
      </w:divBdr>
    </w:div>
    <w:div w:id="56319615">
      <w:bodyDiv w:val="1"/>
      <w:marLeft w:val="0"/>
      <w:marRight w:val="0"/>
      <w:marTop w:val="0"/>
      <w:marBottom w:val="0"/>
      <w:divBdr>
        <w:top w:val="none" w:sz="0" w:space="0" w:color="auto"/>
        <w:left w:val="none" w:sz="0" w:space="0" w:color="auto"/>
        <w:bottom w:val="none" w:sz="0" w:space="0" w:color="auto"/>
        <w:right w:val="none" w:sz="0" w:space="0" w:color="auto"/>
      </w:divBdr>
      <w:divsChild>
        <w:div w:id="486940499">
          <w:marLeft w:val="403"/>
          <w:marRight w:val="0"/>
          <w:marTop w:val="0"/>
          <w:marBottom w:val="0"/>
          <w:divBdr>
            <w:top w:val="none" w:sz="0" w:space="0" w:color="auto"/>
            <w:left w:val="none" w:sz="0" w:space="0" w:color="auto"/>
            <w:bottom w:val="none" w:sz="0" w:space="0" w:color="auto"/>
            <w:right w:val="none" w:sz="0" w:space="0" w:color="auto"/>
          </w:divBdr>
        </w:div>
        <w:div w:id="984704344">
          <w:marLeft w:val="403"/>
          <w:marRight w:val="0"/>
          <w:marTop w:val="0"/>
          <w:marBottom w:val="0"/>
          <w:divBdr>
            <w:top w:val="none" w:sz="0" w:space="0" w:color="auto"/>
            <w:left w:val="none" w:sz="0" w:space="0" w:color="auto"/>
            <w:bottom w:val="none" w:sz="0" w:space="0" w:color="auto"/>
            <w:right w:val="none" w:sz="0" w:space="0" w:color="auto"/>
          </w:divBdr>
        </w:div>
        <w:div w:id="1084108589">
          <w:marLeft w:val="403"/>
          <w:marRight w:val="0"/>
          <w:marTop w:val="0"/>
          <w:marBottom w:val="0"/>
          <w:divBdr>
            <w:top w:val="none" w:sz="0" w:space="0" w:color="auto"/>
            <w:left w:val="none" w:sz="0" w:space="0" w:color="auto"/>
            <w:bottom w:val="none" w:sz="0" w:space="0" w:color="auto"/>
            <w:right w:val="none" w:sz="0" w:space="0" w:color="auto"/>
          </w:divBdr>
        </w:div>
      </w:divsChild>
    </w:div>
    <w:div w:id="121581569">
      <w:bodyDiv w:val="1"/>
      <w:marLeft w:val="0"/>
      <w:marRight w:val="0"/>
      <w:marTop w:val="0"/>
      <w:marBottom w:val="0"/>
      <w:divBdr>
        <w:top w:val="none" w:sz="0" w:space="0" w:color="auto"/>
        <w:left w:val="none" w:sz="0" w:space="0" w:color="auto"/>
        <w:bottom w:val="none" w:sz="0" w:space="0" w:color="auto"/>
        <w:right w:val="none" w:sz="0" w:space="0" w:color="auto"/>
      </w:divBdr>
    </w:div>
    <w:div w:id="140851046">
      <w:bodyDiv w:val="1"/>
      <w:marLeft w:val="0"/>
      <w:marRight w:val="0"/>
      <w:marTop w:val="0"/>
      <w:marBottom w:val="0"/>
      <w:divBdr>
        <w:top w:val="none" w:sz="0" w:space="0" w:color="auto"/>
        <w:left w:val="none" w:sz="0" w:space="0" w:color="auto"/>
        <w:bottom w:val="none" w:sz="0" w:space="0" w:color="auto"/>
        <w:right w:val="none" w:sz="0" w:space="0" w:color="auto"/>
      </w:divBdr>
    </w:div>
    <w:div w:id="140927794">
      <w:bodyDiv w:val="1"/>
      <w:marLeft w:val="0"/>
      <w:marRight w:val="0"/>
      <w:marTop w:val="0"/>
      <w:marBottom w:val="0"/>
      <w:divBdr>
        <w:top w:val="none" w:sz="0" w:space="0" w:color="auto"/>
        <w:left w:val="none" w:sz="0" w:space="0" w:color="auto"/>
        <w:bottom w:val="none" w:sz="0" w:space="0" w:color="auto"/>
        <w:right w:val="none" w:sz="0" w:space="0" w:color="auto"/>
      </w:divBdr>
    </w:div>
    <w:div w:id="147062951">
      <w:bodyDiv w:val="1"/>
      <w:marLeft w:val="0"/>
      <w:marRight w:val="0"/>
      <w:marTop w:val="0"/>
      <w:marBottom w:val="0"/>
      <w:divBdr>
        <w:top w:val="none" w:sz="0" w:space="0" w:color="auto"/>
        <w:left w:val="none" w:sz="0" w:space="0" w:color="auto"/>
        <w:bottom w:val="none" w:sz="0" w:space="0" w:color="auto"/>
        <w:right w:val="none" w:sz="0" w:space="0" w:color="auto"/>
      </w:divBdr>
      <w:divsChild>
        <w:div w:id="940990504">
          <w:marLeft w:val="0"/>
          <w:marRight w:val="0"/>
          <w:marTop w:val="0"/>
          <w:marBottom w:val="0"/>
          <w:divBdr>
            <w:top w:val="none" w:sz="0" w:space="0" w:color="auto"/>
            <w:left w:val="none" w:sz="0" w:space="0" w:color="auto"/>
            <w:bottom w:val="none" w:sz="0" w:space="0" w:color="auto"/>
            <w:right w:val="none" w:sz="0" w:space="0" w:color="auto"/>
          </w:divBdr>
          <w:divsChild>
            <w:div w:id="445077499">
              <w:marLeft w:val="0"/>
              <w:marRight w:val="0"/>
              <w:marTop w:val="0"/>
              <w:marBottom w:val="0"/>
              <w:divBdr>
                <w:top w:val="none" w:sz="0" w:space="0" w:color="auto"/>
                <w:left w:val="none" w:sz="0" w:space="0" w:color="auto"/>
                <w:bottom w:val="none" w:sz="0" w:space="0" w:color="auto"/>
                <w:right w:val="none" w:sz="0" w:space="0" w:color="auto"/>
              </w:divBdr>
            </w:div>
            <w:div w:id="553397025">
              <w:marLeft w:val="0"/>
              <w:marRight w:val="0"/>
              <w:marTop w:val="0"/>
              <w:marBottom w:val="0"/>
              <w:divBdr>
                <w:top w:val="none" w:sz="0" w:space="0" w:color="auto"/>
                <w:left w:val="none" w:sz="0" w:space="0" w:color="auto"/>
                <w:bottom w:val="none" w:sz="0" w:space="0" w:color="auto"/>
                <w:right w:val="none" w:sz="0" w:space="0" w:color="auto"/>
              </w:divBdr>
            </w:div>
            <w:div w:id="585966030">
              <w:marLeft w:val="0"/>
              <w:marRight w:val="0"/>
              <w:marTop w:val="0"/>
              <w:marBottom w:val="0"/>
              <w:divBdr>
                <w:top w:val="none" w:sz="0" w:space="0" w:color="auto"/>
                <w:left w:val="none" w:sz="0" w:space="0" w:color="auto"/>
                <w:bottom w:val="none" w:sz="0" w:space="0" w:color="auto"/>
                <w:right w:val="none" w:sz="0" w:space="0" w:color="auto"/>
              </w:divBdr>
            </w:div>
            <w:div w:id="832183853">
              <w:marLeft w:val="0"/>
              <w:marRight w:val="0"/>
              <w:marTop w:val="0"/>
              <w:marBottom w:val="0"/>
              <w:divBdr>
                <w:top w:val="none" w:sz="0" w:space="0" w:color="auto"/>
                <w:left w:val="none" w:sz="0" w:space="0" w:color="auto"/>
                <w:bottom w:val="none" w:sz="0" w:space="0" w:color="auto"/>
                <w:right w:val="none" w:sz="0" w:space="0" w:color="auto"/>
              </w:divBdr>
            </w:div>
            <w:div w:id="1552840065">
              <w:marLeft w:val="0"/>
              <w:marRight w:val="0"/>
              <w:marTop w:val="0"/>
              <w:marBottom w:val="0"/>
              <w:divBdr>
                <w:top w:val="none" w:sz="0" w:space="0" w:color="auto"/>
                <w:left w:val="none" w:sz="0" w:space="0" w:color="auto"/>
                <w:bottom w:val="none" w:sz="0" w:space="0" w:color="auto"/>
                <w:right w:val="none" w:sz="0" w:space="0" w:color="auto"/>
              </w:divBdr>
            </w:div>
            <w:div w:id="1799493855">
              <w:marLeft w:val="0"/>
              <w:marRight w:val="0"/>
              <w:marTop w:val="0"/>
              <w:marBottom w:val="0"/>
              <w:divBdr>
                <w:top w:val="none" w:sz="0" w:space="0" w:color="auto"/>
                <w:left w:val="none" w:sz="0" w:space="0" w:color="auto"/>
                <w:bottom w:val="none" w:sz="0" w:space="0" w:color="auto"/>
                <w:right w:val="none" w:sz="0" w:space="0" w:color="auto"/>
              </w:divBdr>
            </w:div>
            <w:div w:id="1861889331">
              <w:marLeft w:val="0"/>
              <w:marRight w:val="0"/>
              <w:marTop w:val="0"/>
              <w:marBottom w:val="0"/>
              <w:divBdr>
                <w:top w:val="none" w:sz="0" w:space="0" w:color="auto"/>
                <w:left w:val="none" w:sz="0" w:space="0" w:color="auto"/>
                <w:bottom w:val="none" w:sz="0" w:space="0" w:color="auto"/>
                <w:right w:val="none" w:sz="0" w:space="0" w:color="auto"/>
              </w:divBdr>
            </w:div>
            <w:div w:id="2086490888">
              <w:marLeft w:val="0"/>
              <w:marRight w:val="0"/>
              <w:marTop w:val="0"/>
              <w:marBottom w:val="0"/>
              <w:divBdr>
                <w:top w:val="none" w:sz="0" w:space="0" w:color="auto"/>
                <w:left w:val="none" w:sz="0" w:space="0" w:color="auto"/>
                <w:bottom w:val="none" w:sz="0" w:space="0" w:color="auto"/>
                <w:right w:val="none" w:sz="0" w:space="0" w:color="auto"/>
              </w:divBdr>
            </w:div>
            <w:div w:id="2131197263">
              <w:marLeft w:val="0"/>
              <w:marRight w:val="0"/>
              <w:marTop w:val="0"/>
              <w:marBottom w:val="0"/>
              <w:divBdr>
                <w:top w:val="none" w:sz="0" w:space="0" w:color="auto"/>
                <w:left w:val="none" w:sz="0" w:space="0" w:color="auto"/>
                <w:bottom w:val="none" w:sz="0" w:space="0" w:color="auto"/>
                <w:right w:val="none" w:sz="0" w:space="0" w:color="auto"/>
              </w:divBdr>
            </w:div>
            <w:div w:id="21436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0946">
      <w:bodyDiv w:val="1"/>
      <w:marLeft w:val="0"/>
      <w:marRight w:val="0"/>
      <w:marTop w:val="0"/>
      <w:marBottom w:val="0"/>
      <w:divBdr>
        <w:top w:val="none" w:sz="0" w:space="0" w:color="auto"/>
        <w:left w:val="none" w:sz="0" w:space="0" w:color="auto"/>
        <w:bottom w:val="none" w:sz="0" w:space="0" w:color="auto"/>
        <w:right w:val="none" w:sz="0" w:space="0" w:color="auto"/>
      </w:divBdr>
      <w:divsChild>
        <w:div w:id="1168638763">
          <w:marLeft w:val="0"/>
          <w:marRight w:val="0"/>
          <w:marTop w:val="0"/>
          <w:marBottom w:val="0"/>
          <w:divBdr>
            <w:top w:val="none" w:sz="0" w:space="0" w:color="auto"/>
            <w:left w:val="none" w:sz="0" w:space="0" w:color="auto"/>
            <w:bottom w:val="none" w:sz="0" w:space="0" w:color="auto"/>
            <w:right w:val="none" w:sz="0" w:space="0" w:color="auto"/>
          </w:divBdr>
        </w:div>
      </w:divsChild>
    </w:div>
    <w:div w:id="183590473">
      <w:bodyDiv w:val="1"/>
      <w:marLeft w:val="0"/>
      <w:marRight w:val="0"/>
      <w:marTop w:val="0"/>
      <w:marBottom w:val="0"/>
      <w:divBdr>
        <w:top w:val="none" w:sz="0" w:space="0" w:color="auto"/>
        <w:left w:val="none" w:sz="0" w:space="0" w:color="auto"/>
        <w:bottom w:val="none" w:sz="0" w:space="0" w:color="auto"/>
        <w:right w:val="none" w:sz="0" w:space="0" w:color="auto"/>
      </w:divBdr>
    </w:div>
    <w:div w:id="183713482">
      <w:bodyDiv w:val="1"/>
      <w:marLeft w:val="0"/>
      <w:marRight w:val="0"/>
      <w:marTop w:val="0"/>
      <w:marBottom w:val="0"/>
      <w:divBdr>
        <w:top w:val="none" w:sz="0" w:space="0" w:color="auto"/>
        <w:left w:val="none" w:sz="0" w:space="0" w:color="auto"/>
        <w:bottom w:val="none" w:sz="0" w:space="0" w:color="auto"/>
        <w:right w:val="none" w:sz="0" w:space="0" w:color="auto"/>
      </w:divBdr>
    </w:div>
    <w:div w:id="191263492">
      <w:bodyDiv w:val="1"/>
      <w:marLeft w:val="0"/>
      <w:marRight w:val="0"/>
      <w:marTop w:val="0"/>
      <w:marBottom w:val="0"/>
      <w:divBdr>
        <w:top w:val="none" w:sz="0" w:space="0" w:color="auto"/>
        <w:left w:val="none" w:sz="0" w:space="0" w:color="auto"/>
        <w:bottom w:val="none" w:sz="0" w:space="0" w:color="auto"/>
        <w:right w:val="none" w:sz="0" w:space="0" w:color="auto"/>
      </w:divBdr>
      <w:divsChild>
        <w:div w:id="802232183">
          <w:marLeft w:val="2448"/>
          <w:marRight w:val="0"/>
          <w:marTop w:val="115"/>
          <w:marBottom w:val="0"/>
          <w:divBdr>
            <w:top w:val="none" w:sz="0" w:space="0" w:color="auto"/>
            <w:left w:val="none" w:sz="0" w:space="0" w:color="auto"/>
            <w:bottom w:val="none" w:sz="0" w:space="0" w:color="auto"/>
            <w:right w:val="none" w:sz="0" w:space="0" w:color="auto"/>
          </w:divBdr>
        </w:div>
        <w:div w:id="885678996">
          <w:marLeft w:val="1440"/>
          <w:marRight w:val="0"/>
          <w:marTop w:val="115"/>
          <w:marBottom w:val="0"/>
          <w:divBdr>
            <w:top w:val="none" w:sz="0" w:space="0" w:color="auto"/>
            <w:left w:val="none" w:sz="0" w:space="0" w:color="auto"/>
            <w:bottom w:val="none" w:sz="0" w:space="0" w:color="auto"/>
            <w:right w:val="none" w:sz="0" w:space="0" w:color="auto"/>
          </w:divBdr>
        </w:div>
        <w:div w:id="1345786741">
          <w:marLeft w:val="2448"/>
          <w:marRight w:val="0"/>
          <w:marTop w:val="115"/>
          <w:marBottom w:val="0"/>
          <w:divBdr>
            <w:top w:val="none" w:sz="0" w:space="0" w:color="auto"/>
            <w:left w:val="none" w:sz="0" w:space="0" w:color="auto"/>
            <w:bottom w:val="none" w:sz="0" w:space="0" w:color="auto"/>
            <w:right w:val="none" w:sz="0" w:space="0" w:color="auto"/>
          </w:divBdr>
        </w:div>
        <w:div w:id="1414814252">
          <w:marLeft w:val="1440"/>
          <w:marRight w:val="0"/>
          <w:marTop w:val="115"/>
          <w:marBottom w:val="0"/>
          <w:divBdr>
            <w:top w:val="none" w:sz="0" w:space="0" w:color="auto"/>
            <w:left w:val="none" w:sz="0" w:space="0" w:color="auto"/>
            <w:bottom w:val="none" w:sz="0" w:space="0" w:color="auto"/>
            <w:right w:val="none" w:sz="0" w:space="0" w:color="auto"/>
          </w:divBdr>
        </w:div>
        <w:div w:id="2026133305">
          <w:marLeft w:val="1440"/>
          <w:marRight w:val="0"/>
          <w:marTop w:val="115"/>
          <w:marBottom w:val="0"/>
          <w:divBdr>
            <w:top w:val="none" w:sz="0" w:space="0" w:color="auto"/>
            <w:left w:val="none" w:sz="0" w:space="0" w:color="auto"/>
            <w:bottom w:val="none" w:sz="0" w:space="0" w:color="auto"/>
            <w:right w:val="none" w:sz="0" w:space="0" w:color="auto"/>
          </w:divBdr>
        </w:div>
      </w:divsChild>
    </w:div>
    <w:div w:id="206376417">
      <w:bodyDiv w:val="1"/>
      <w:marLeft w:val="0"/>
      <w:marRight w:val="0"/>
      <w:marTop w:val="0"/>
      <w:marBottom w:val="0"/>
      <w:divBdr>
        <w:top w:val="none" w:sz="0" w:space="0" w:color="auto"/>
        <w:left w:val="none" w:sz="0" w:space="0" w:color="auto"/>
        <w:bottom w:val="none" w:sz="0" w:space="0" w:color="auto"/>
        <w:right w:val="none" w:sz="0" w:space="0" w:color="auto"/>
      </w:divBdr>
      <w:divsChild>
        <w:div w:id="673188161">
          <w:marLeft w:val="1915"/>
          <w:marRight w:val="0"/>
          <w:marTop w:val="0"/>
          <w:marBottom w:val="0"/>
          <w:divBdr>
            <w:top w:val="none" w:sz="0" w:space="0" w:color="auto"/>
            <w:left w:val="none" w:sz="0" w:space="0" w:color="auto"/>
            <w:bottom w:val="none" w:sz="0" w:space="0" w:color="auto"/>
            <w:right w:val="none" w:sz="0" w:space="0" w:color="auto"/>
          </w:divBdr>
        </w:div>
        <w:div w:id="1612977721">
          <w:marLeft w:val="1915"/>
          <w:marRight w:val="0"/>
          <w:marTop w:val="0"/>
          <w:marBottom w:val="0"/>
          <w:divBdr>
            <w:top w:val="none" w:sz="0" w:space="0" w:color="auto"/>
            <w:left w:val="none" w:sz="0" w:space="0" w:color="auto"/>
            <w:bottom w:val="none" w:sz="0" w:space="0" w:color="auto"/>
            <w:right w:val="none" w:sz="0" w:space="0" w:color="auto"/>
          </w:divBdr>
        </w:div>
        <w:div w:id="1789618169">
          <w:marLeft w:val="1915"/>
          <w:marRight w:val="0"/>
          <w:marTop w:val="0"/>
          <w:marBottom w:val="0"/>
          <w:divBdr>
            <w:top w:val="none" w:sz="0" w:space="0" w:color="auto"/>
            <w:left w:val="none" w:sz="0" w:space="0" w:color="auto"/>
            <w:bottom w:val="none" w:sz="0" w:space="0" w:color="auto"/>
            <w:right w:val="none" w:sz="0" w:space="0" w:color="auto"/>
          </w:divBdr>
        </w:div>
        <w:div w:id="2135976250">
          <w:marLeft w:val="1915"/>
          <w:marRight w:val="0"/>
          <w:marTop w:val="0"/>
          <w:marBottom w:val="0"/>
          <w:divBdr>
            <w:top w:val="none" w:sz="0" w:space="0" w:color="auto"/>
            <w:left w:val="none" w:sz="0" w:space="0" w:color="auto"/>
            <w:bottom w:val="none" w:sz="0" w:space="0" w:color="auto"/>
            <w:right w:val="none" w:sz="0" w:space="0" w:color="auto"/>
          </w:divBdr>
        </w:div>
      </w:divsChild>
    </w:div>
    <w:div w:id="250696695">
      <w:bodyDiv w:val="1"/>
      <w:marLeft w:val="0"/>
      <w:marRight w:val="0"/>
      <w:marTop w:val="0"/>
      <w:marBottom w:val="0"/>
      <w:divBdr>
        <w:top w:val="none" w:sz="0" w:space="0" w:color="auto"/>
        <w:left w:val="none" w:sz="0" w:space="0" w:color="auto"/>
        <w:bottom w:val="none" w:sz="0" w:space="0" w:color="auto"/>
        <w:right w:val="none" w:sz="0" w:space="0" w:color="auto"/>
      </w:divBdr>
      <w:divsChild>
        <w:div w:id="1005939143">
          <w:marLeft w:val="0"/>
          <w:marRight w:val="0"/>
          <w:marTop w:val="0"/>
          <w:marBottom w:val="0"/>
          <w:divBdr>
            <w:top w:val="none" w:sz="0" w:space="0" w:color="auto"/>
            <w:left w:val="none" w:sz="0" w:space="0" w:color="auto"/>
            <w:bottom w:val="none" w:sz="0" w:space="0" w:color="auto"/>
            <w:right w:val="none" w:sz="0" w:space="0" w:color="auto"/>
          </w:divBdr>
          <w:divsChild>
            <w:div w:id="676007600">
              <w:marLeft w:val="0"/>
              <w:marRight w:val="0"/>
              <w:marTop w:val="0"/>
              <w:marBottom w:val="0"/>
              <w:divBdr>
                <w:top w:val="none" w:sz="0" w:space="0" w:color="auto"/>
                <w:left w:val="none" w:sz="0" w:space="0" w:color="auto"/>
                <w:bottom w:val="none" w:sz="0" w:space="0" w:color="auto"/>
                <w:right w:val="none" w:sz="0" w:space="0" w:color="auto"/>
              </w:divBdr>
            </w:div>
            <w:div w:id="678967612">
              <w:marLeft w:val="0"/>
              <w:marRight w:val="0"/>
              <w:marTop w:val="0"/>
              <w:marBottom w:val="0"/>
              <w:divBdr>
                <w:top w:val="none" w:sz="0" w:space="0" w:color="auto"/>
                <w:left w:val="none" w:sz="0" w:space="0" w:color="auto"/>
                <w:bottom w:val="none" w:sz="0" w:space="0" w:color="auto"/>
                <w:right w:val="none" w:sz="0" w:space="0" w:color="auto"/>
              </w:divBdr>
            </w:div>
            <w:div w:id="1107847386">
              <w:marLeft w:val="0"/>
              <w:marRight w:val="0"/>
              <w:marTop w:val="0"/>
              <w:marBottom w:val="0"/>
              <w:divBdr>
                <w:top w:val="none" w:sz="0" w:space="0" w:color="auto"/>
                <w:left w:val="none" w:sz="0" w:space="0" w:color="auto"/>
                <w:bottom w:val="none" w:sz="0" w:space="0" w:color="auto"/>
                <w:right w:val="none" w:sz="0" w:space="0" w:color="auto"/>
              </w:divBdr>
            </w:div>
            <w:div w:id="1530726682">
              <w:marLeft w:val="0"/>
              <w:marRight w:val="0"/>
              <w:marTop w:val="0"/>
              <w:marBottom w:val="0"/>
              <w:divBdr>
                <w:top w:val="none" w:sz="0" w:space="0" w:color="auto"/>
                <w:left w:val="none" w:sz="0" w:space="0" w:color="auto"/>
                <w:bottom w:val="none" w:sz="0" w:space="0" w:color="auto"/>
                <w:right w:val="none" w:sz="0" w:space="0" w:color="auto"/>
              </w:divBdr>
            </w:div>
            <w:div w:id="177282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76303">
      <w:bodyDiv w:val="1"/>
      <w:marLeft w:val="0"/>
      <w:marRight w:val="0"/>
      <w:marTop w:val="0"/>
      <w:marBottom w:val="0"/>
      <w:divBdr>
        <w:top w:val="none" w:sz="0" w:space="0" w:color="auto"/>
        <w:left w:val="none" w:sz="0" w:space="0" w:color="auto"/>
        <w:bottom w:val="none" w:sz="0" w:space="0" w:color="auto"/>
        <w:right w:val="none" w:sz="0" w:space="0" w:color="auto"/>
      </w:divBdr>
      <w:divsChild>
        <w:div w:id="246232962">
          <w:marLeft w:val="0"/>
          <w:marRight w:val="0"/>
          <w:marTop w:val="0"/>
          <w:marBottom w:val="0"/>
          <w:divBdr>
            <w:top w:val="none" w:sz="0" w:space="0" w:color="auto"/>
            <w:left w:val="none" w:sz="0" w:space="0" w:color="auto"/>
            <w:bottom w:val="none" w:sz="0" w:space="0" w:color="auto"/>
            <w:right w:val="none" w:sz="0" w:space="0" w:color="auto"/>
          </w:divBdr>
        </w:div>
      </w:divsChild>
    </w:div>
    <w:div w:id="265383443">
      <w:bodyDiv w:val="1"/>
      <w:marLeft w:val="0"/>
      <w:marRight w:val="0"/>
      <w:marTop w:val="0"/>
      <w:marBottom w:val="0"/>
      <w:divBdr>
        <w:top w:val="none" w:sz="0" w:space="0" w:color="auto"/>
        <w:left w:val="none" w:sz="0" w:space="0" w:color="auto"/>
        <w:bottom w:val="none" w:sz="0" w:space="0" w:color="auto"/>
        <w:right w:val="none" w:sz="0" w:space="0" w:color="auto"/>
      </w:divBdr>
      <w:divsChild>
        <w:div w:id="170072698">
          <w:marLeft w:val="2448"/>
          <w:marRight w:val="0"/>
          <w:marTop w:val="115"/>
          <w:marBottom w:val="0"/>
          <w:divBdr>
            <w:top w:val="none" w:sz="0" w:space="0" w:color="auto"/>
            <w:left w:val="none" w:sz="0" w:space="0" w:color="auto"/>
            <w:bottom w:val="none" w:sz="0" w:space="0" w:color="auto"/>
            <w:right w:val="none" w:sz="0" w:space="0" w:color="auto"/>
          </w:divBdr>
        </w:div>
        <w:div w:id="178810538">
          <w:marLeft w:val="2448"/>
          <w:marRight w:val="0"/>
          <w:marTop w:val="115"/>
          <w:marBottom w:val="0"/>
          <w:divBdr>
            <w:top w:val="none" w:sz="0" w:space="0" w:color="auto"/>
            <w:left w:val="none" w:sz="0" w:space="0" w:color="auto"/>
            <w:bottom w:val="none" w:sz="0" w:space="0" w:color="auto"/>
            <w:right w:val="none" w:sz="0" w:space="0" w:color="auto"/>
          </w:divBdr>
        </w:div>
        <w:div w:id="296493738">
          <w:marLeft w:val="2448"/>
          <w:marRight w:val="0"/>
          <w:marTop w:val="115"/>
          <w:marBottom w:val="0"/>
          <w:divBdr>
            <w:top w:val="none" w:sz="0" w:space="0" w:color="auto"/>
            <w:left w:val="none" w:sz="0" w:space="0" w:color="auto"/>
            <w:bottom w:val="none" w:sz="0" w:space="0" w:color="auto"/>
            <w:right w:val="none" w:sz="0" w:space="0" w:color="auto"/>
          </w:divBdr>
        </w:div>
        <w:div w:id="538133212">
          <w:marLeft w:val="1440"/>
          <w:marRight w:val="0"/>
          <w:marTop w:val="115"/>
          <w:marBottom w:val="0"/>
          <w:divBdr>
            <w:top w:val="none" w:sz="0" w:space="0" w:color="auto"/>
            <w:left w:val="none" w:sz="0" w:space="0" w:color="auto"/>
            <w:bottom w:val="none" w:sz="0" w:space="0" w:color="auto"/>
            <w:right w:val="none" w:sz="0" w:space="0" w:color="auto"/>
          </w:divBdr>
        </w:div>
        <w:div w:id="926158946">
          <w:marLeft w:val="2448"/>
          <w:marRight w:val="0"/>
          <w:marTop w:val="115"/>
          <w:marBottom w:val="0"/>
          <w:divBdr>
            <w:top w:val="none" w:sz="0" w:space="0" w:color="auto"/>
            <w:left w:val="none" w:sz="0" w:space="0" w:color="auto"/>
            <w:bottom w:val="none" w:sz="0" w:space="0" w:color="auto"/>
            <w:right w:val="none" w:sz="0" w:space="0" w:color="auto"/>
          </w:divBdr>
        </w:div>
        <w:div w:id="1095905637">
          <w:marLeft w:val="1440"/>
          <w:marRight w:val="0"/>
          <w:marTop w:val="115"/>
          <w:marBottom w:val="0"/>
          <w:divBdr>
            <w:top w:val="none" w:sz="0" w:space="0" w:color="auto"/>
            <w:left w:val="none" w:sz="0" w:space="0" w:color="auto"/>
            <w:bottom w:val="none" w:sz="0" w:space="0" w:color="auto"/>
            <w:right w:val="none" w:sz="0" w:space="0" w:color="auto"/>
          </w:divBdr>
        </w:div>
        <w:div w:id="1431006307">
          <w:marLeft w:val="2448"/>
          <w:marRight w:val="0"/>
          <w:marTop w:val="115"/>
          <w:marBottom w:val="0"/>
          <w:divBdr>
            <w:top w:val="none" w:sz="0" w:space="0" w:color="auto"/>
            <w:left w:val="none" w:sz="0" w:space="0" w:color="auto"/>
            <w:bottom w:val="none" w:sz="0" w:space="0" w:color="auto"/>
            <w:right w:val="none" w:sz="0" w:space="0" w:color="auto"/>
          </w:divBdr>
        </w:div>
      </w:divsChild>
    </w:div>
    <w:div w:id="288166705">
      <w:bodyDiv w:val="1"/>
      <w:marLeft w:val="0"/>
      <w:marRight w:val="0"/>
      <w:marTop w:val="0"/>
      <w:marBottom w:val="0"/>
      <w:divBdr>
        <w:top w:val="none" w:sz="0" w:space="0" w:color="auto"/>
        <w:left w:val="none" w:sz="0" w:space="0" w:color="auto"/>
        <w:bottom w:val="none" w:sz="0" w:space="0" w:color="auto"/>
        <w:right w:val="none" w:sz="0" w:space="0" w:color="auto"/>
      </w:divBdr>
      <w:divsChild>
        <w:div w:id="521284776">
          <w:marLeft w:val="3845"/>
          <w:marRight w:val="0"/>
          <w:marTop w:val="171"/>
          <w:marBottom w:val="0"/>
          <w:divBdr>
            <w:top w:val="none" w:sz="0" w:space="0" w:color="auto"/>
            <w:left w:val="none" w:sz="0" w:space="0" w:color="auto"/>
            <w:bottom w:val="none" w:sz="0" w:space="0" w:color="auto"/>
            <w:right w:val="none" w:sz="0" w:space="0" w:color="auto"/>
          </w:divBdr>
        </w:div>
        <w:div w:id="1170171596">
          <w:marLeft w:val="2822"/>
          <w:marRight w:val="0"/>
          <w:marTop w:val="171"/>
          <w:marBottom w:val="0"/>
          <w:divBdr>
            <w:top w:val="none" w:sz="0" w:space="0" w:color="auto"/>
            <w:left w:val="none" w:sz="0" w:space="0" w:color="auto"/>
            <w:bottom w:val="none" w:sz="0" w:space="0" w:color="auto"/>
            <w:right w:val="none" w:sz="0" w:space="0" w:color="auto"/>
          </w:divBdr>
        </w:div>
        <w:div w:id="1289706991">
          <w:marLeft w:val="3845"/>
          <w:marRight w:val="0"/>
          <w:marTop w:val="171"/>
          <w:marBottom w:val="0"/>
          <w:divBdr>
            <w:top w:val="none" w:sz="0" w:space="0" w:color="auto"/>
            <w:left w:val="none" w:sz="0" w:space="0" w:color="auto"/>
            <w:bottom w:val="none" w:sz="0" w:space="0" w:color="auto"/>
            <w:right w:val="none" w:sz="0" w:space="0" w:color="auto"/>
          </w:divBdr>
        </w:div>
        <w:div w:id="1456824936">
          <w:marLeft w:val="3845"/>
          <w:marRight w:val="0"/>
          <w:marTop w:val="171"/>
          <w:marBottom w:val="0"/>
          <w:divBdr>
            <w:top w:val="none" w:sz="0" w:space="0" w:color="auto"/>
            <w:left w:val="none" w:sz="0" w:space="0" w:color="auto"/>
            <w:bottom w:val="none" w:sz="0" w:space="0" w:color="auto"/>
            <w:right w:val="none" w:sz="0" w:space="0" w:color="auto"/>
          </w:divBdr>
        </w:div>
        <w:div w:id="1638562735">
          <w:marLeft w:val="3845"/>
          <w:marRight w:val="0"/>
          <w:marTop w:val="171"/>
          <w:marBottom w:val="0"/>
          <w:divBdr>
            <w:top w:val="none" w:sz="0" w:space="0" w:color="auto"/>
            <w:left w:val="none" w:sz="0" w:space="0" w:color="auto"/>
            <w:bottom w:val="none" w:sz="0" w:space="0" w:color="auto"/>
            <w:right w:val="none" w:sz="0" w:space="0" w:color="auto"/>
          </w:divBdr>
        </w:div>
        <w:div w:id="1855681496">
          <w:marLeft w:val="3845"/>
          <w:marRight w:val="0"/>
          <w:marTop w:val="171"/>
          <w:marBottom w:val="0"/>
          <w:divBdr>
            <w:top w:val="none" w:sz="0" w:space="0" w:color="auto"/>
            <w:left w:val="none" w:sz="0" w:space="0" w:color="auto"/>
            <w:bottom w:val="none" w:sz="0" w:space="0" w:color="auto"/>
            <w:right w:val="none" w:sz="0" w:space="0" w:color="auto"/>
          </w:divBdr>
        </w:div>
      </w:divsChild>
    </w:div>
    <w:div w:id="294913287">
      <w:bodyDiv w:val="1"/>
      <w:marLeft w:val="0"/>
      <w:marRight w:val="0"/>
      <w:marTop w:val="0"/>
      <w:marBottom w:val="0"/>
      <w:divBdr>
        <w:top w:val="none" w:sz="0" w:space="0" w:color="auto"/>
        <w:left w:val="none" w:sz="0" w:space="0" w:color="auto"/>
        <w:bottom w:val="none" w:sz="0" w:space="0" w:color="auto"/>
        <w:right w:val="none" w:sz="0" w:space="0" w:color="auto"/>
      </w:divBdr>
      <w:divsChild>
        <w:div w:id="520702146">
          <w:marLeft w:val="1440"/>
          <w:marRight w:val="0"/>
          <w:marTop w:val="144"/>
          <w:marBottom w:val="0"/>
          <w:divBdr>
            <w:top w:val="none" w:sz="0" w:space="0" w:color="auto"/>
            <w:left w:val="none" w:sz="0" w:space="0" w:color="auto"/>
            <w:bottom w:val="none" w:sz="0" w:space="0" w:color="auto"/>
            <w:right w:val="none" w:sz="0" w:space="0" w:color="auto"/>
          </w:divBdr>
        </w:div>
        <w:div w:id="1468351296">
          <w:marLeft w:val="1440"/>
          <w:marRight w:val="0"/>
          <w:marTop w:val="144"/>
          <w:marBottom w:val="0"/>
          <w:divBdr>
            <w:top w:val="none" w:sz="0" w:space="0" w:color="auto"/>
            <w:left w:val="none" w:sz="0" w:space="0" w:color="auto"/>
            <w:bottom w:val="none" w:sz="0" w:space="0" w:color="auto"/>
            <w:right w:val="none" w:sz="0" w:space="0" w:color="auto"/>
          </w:divBdr>
        </w:div>
      </w:divsChild>
    </w:div>
    <w:div w:id="312872459">
      <w:bodyDiv w:val="1"/>
      <w:marLeft w:val="0"/>
      <w:marRight w:val="0"/>
      <w:marTop w:val="0"/>
      <w:marBottom w:val="0"/>
      <w:divBdr>
        <w:top w:val="none" w:sz="0" w:space="0" w:color="auto"/>
        <w:left w:val="none" w:sz="0" w:space="0" w:color="auto"/>
        <w:bottom w:val="none" w:sz="0" w:space="0" w:color="auto"/>
        <w:right w:val="none" w:sz="0" w:space="0" w:color="auto"/>
      </w:divBdr>
    </w:div>
    <w:div w:id="318114149">
      <w:bodyDiv w:val="1"/>
      <w:marLeft w:val="0"/>
      <w:marRight w:val="0"/>
      <w:marTop w:val="0"/>
      <w:marBottom w:val="0"/>
      <w:divBdr>
        <w:top w:val="none" w:sz="0" w:space="0" w:color="auto"/>
        <w:left w:val="none" w:sz="0" w:space="0" w:color="auto"/>
        <w:bottom w:val="none" w:sz="0" w:space="0" w:color="auto"/>
        <w:right w:val="none" w:sz="0" w:space="0" w:color="auto"/>
      </w:divBdr>
    </w:div>
    <w:div w:id="324239192">
      <w:bodyDiv w:val="1"/>
      <w:marLeft w:val="0"/>
      <w:marRight w:val="0"/>
      <w:marTop w:val="0"/>
      <w:marBottom w:val="0"/>
      <w:divBdr>
        <w:top w:val="none" w:sz="0" w:space="0" w:color="auto"/>
        <w:left w:val="none" w:sz="0" w:space="0" w:color="auto"/>
        <w:bottom w:val="none" w:sz="0" w:space="0" w:color="auto"/>
        <w:right w:val="none" w:sz="0" w:space="0" w:color="auto"/>
      </w:divBdr>
      <w:divsChild>
        <w:div w:id="1162239230">
          <w:marLeft w:val="0"/>
          <w:marRight w:val="0"/>
          <w:marTop w:val="0"/>
          <w:marBottom w:val="0"/>
          <w:divBdr>
            <w:top w:val="none" w:sz="0" w:space="0" w:color="auto"/>
            <w:left w:val="none" w:sz="0" w:space="0" w:color="auto"/>
            <w:bottom w:val="none" w:sz="0" w:space="0" w:color="auto"/>
            <w:right w:val="none" w:sz="0" w:space="0" w:color="auto"/>
          </w:divBdr>
          <w:divsChild>
            <w:div w:id="16739232">
              <w:marLeft w:val="0"/>
              <w:marRight w:val="0"/>
              <w:marTop w:val="0"/>
              <w:marBottom w:val="0"/>
              <w:divBdr>
                <w:top w:val="none" w:sz="0" w:space="0" w:color="auto"/>
                <w:left w:val="none" w:sz="0" w:space="0" w:color="auto"/>
                <w:bottom w:val="none" w:sz="0" w:space="0" w:color="auto"/>
                <w:right w:val="none" w:sz="0" w:space="0" w:color="auto"/>
              </w:divBdr>
            </w:div>
            <w:div w:id="91367153">
              <w:marLeft w:val="0"/>
              <w:marRight w:val="0"/>
              <w:marTop w:val="0"/>
              <w:marBottom w:val="0"/>
              <w:divBdr>
                <w:top w:val="none" w:sz="0" w:space="0" w:color="auto"/>
                <w:left w:val="none" w:sz="0" w:space="0" w:color="auto"/>
                <w:bottom w:val="none" w:sz="0" w:space="0" w:color="auto"/>
                <w:right w:val="none" w:sz="0" w:space="0" w:color="auto"/>
              </w:divBdr>
            </w:div>
            <w:div w:id="335310323">
              <w:marLeft w:val="0"/>
              <w:marRight w:val="0"/>
              <w:marTop w:val="0"/>
              <w:marBottom w:val="0"/>
              <w:divBdr>
                <w:top w:val="none" w:sz="0" w:space="0" w:color="auto"/>
                <w:left w:val="none" w:sz="0" w:space="0" w:color="auto"/>
                <w:bottom w:val="none" w:sz="0" w:space="0" w:color="auto"/>
                <w:right w:val="none" w:sz="0" w:space="0" w:color="auto"/>
              </w:divBdr>
            </w:div>
            <w:div w:id="348407264">
              <w:marLeft w:val="0"/>
              <w:marRight w:val="0"/>
              <w:marTop w:val="0"/>
              <w:marBottom w:val="0"/>
              <w:divBdr>
                <w:top w:val="none" w:sz="0" w:space="0" w:color="auto"/>
                <w:left w:val="none" w:sz="0" w:space="0" w:color="auto"/>
                <w:bottom w:val="none" w:sz="0" w:space="0" w:color="auto"/>
                <w:right w:val="none" w:sz="0" w:space="0" w:color="auto"/>
              </w:divBdr>
            </w:div>
            <w:div w:id="567693864">
              <w:marLeft w:val="0"/>
              <w:marRight w:val="0"/>
              <w:marTop w:val="0"/>
              <w:marBottom w:val="0"/>
              <w:divBdr>
                <w:top w:val="none" w:sz="0" w:space="0" w:color="auto"/>
                <w:left w:val="none" w:sz="0" w:space="0" w:color="auto"/>
                <w:bottom w:val="none" w:sz="0" w:space="0" w:color="auto"/>
                <w:right w:val="none" w:sz="0" w:space="0" w:color="auto"/>
              </w:divBdr>
            </w:div>
            <w:div w:id="908423533">
              <w:marLeft w:val="0"/>
              <w:marRight w:val="0"/>
              <w:marTop w:val="0"/>
              <w:marBottom w:val="0"/>
              <w:divBdr>
                <w:top w:val="none" w:sz="0" w:space="0" w:color="auto"/>
                <w:left w:val="none" w:sz="0" w:space="0" w:color="auto"/>
                <w:bottom w:val="none" w:sz="0" w:space="0" w:color="auto"/>
                <w:right w:val="none" w:sz="0" w:space="0" w:color="auto"/>
              </w:divBdr>
            </w:div>
            <w:div w:id="958805653">
              <w:marLeft w:val="0"/>
              <w:marRight w:val="0"/>
              <w:marTop w:val="0"/>
              <w:marBottom w:val="0"/>
              <w:divBdr>
                <w:top w:val="none" w:sz="0" w:space="0" w:color="auto"/>
                <w:left w:val="none" w:sz="0" w:space="0" w:color="auto"/>
                <w:bottom w:val="none" w:sz="0" w:space="0" w:color="auto"/>
                <w:right w:val="none" w:sz="0" w:space="0" w:color="auto"/>
              </w:divBdr>
            </w:div>
            <w:div w:id="1108307683">
              <w:marLeft w:val="0"/>
              <w:marRight w:val="0"/>
              <w:marTop w:val="0"/>
              <w:marBottom w:val="0"/>
              <w:divBdr>
                <w:top w:val="none" w:sz="0" w:space="0" w:color="auto"/>
                <w:left w:val="none" w:sz="0" w:space="0" w:color="auto"/>
                <w:bottom w:val="none" w:sz="0" w:space="0" w:color="auto"/>
                <w:right w:val="none" w:sz="0" w:space="0" w:color="auto"/>
              </w:divBdr>
            </w:div>
            <w:div w:id="1640184697">
              <w:marLeft w:val="0"/>
              <w:marRight w:val="0"/>
              <w:marTop w:val="0"/>
              <w:marBottom w:val="0"/>
              <w:divBdr>
                <w:top w:val="none" w:sz="0" w:space="0" w:color="auto"/>
                <w:left w:val="none" w:sz="0" w:space="0" w:color="auto"/>
                <w:bottom w:val="none" w:sz="0" w:space="0" w:color="auto"/>
                <w:right w:val="none" w:sz="0" w:space="0" w:color="auto"/>
              </w:divBdr>
            </w:div>
            <w:div w:id="20790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6658">
      <w:bodyDiv w:val="1"/>
      <w:marLeft w:val="0"/>
      <w:marRight w:val="0"/>
      <w:marTop w:val="0"/>
      <w:marBottom w:val="0"/>
      <w:divBdr>
        <w:top w:val="none" w:sz="0" w:space="0" w:color="auto"/>
        <w:left w:val="none" w:sz="0" w:space="0" w:color="auto"/>
        <w:bottom w:val="none" w:sz="0" w:space="0" w:color="auto"/>
        <w:right w:val="none" w:sz="0" w:space="0" w:color="auto"/>
      </w:divBdr>
      <w:divsChild>
        <w:div w:id="349644971">
          <w:marLeft w:val="1440"/>
          <w:marRight w:val="0"/>
          <w:marTop w:val="115"/>
          <w:marBottom w:val="0"/>
          <w:divBdr>
            <w:top w:val="none" w:sz="0" w:space="0" w:color="auto"/>
            <w:left w:val="none" w:sz="0" w:space="0" w:color="auto"/>
            <w:bottom w:val="none" w:sz="0" w:space="0" w:color="auto"/>
            <w:right w:val="none" w:sz="0" w:space="0" w:color="auto"/>
          </w:divBdr>
        </w:div>
        <w:div w:id="1217200237">
          <w:marLeft w:val="1440"/>
          <w:marRight w:val="0"/>
          <w:marTop w:val="115"/>
          <w:marBottom w:val="0"/>
          <w:divBdr>
            <w:top w:val="none" w:sz="0" w:space="0" w:color="auto"/>
            <w:left w:val="none" w:sz="0" w:space="0" w:color="auto"/>
            <w:bottom w:val="none" w:sz="0" w:space="0" w:color="auto"/>
            <w:right w:val="none" w:sz="0" w:space="0" w:color="auto"/>
          </w:divBdr>
        </w:div>
        <w:div w:id="1404521001">
          <w:marLeft w:val="1440"/>
          <w:marRight w:val="0"/>
          <w:marTop w:val="115"/>
          <w:marBottom w:val="0"/>
          <w:divBdr>
            <w:top w:val="none" w:sz="0" w:space="0" w:color="auto"/>
            <w:left w:val="none" w:sz="0" w:space="0" w:color="auto"/>
            <w:bottom w:val="none" w:sz="0" w:space="0" w:color="auto"/>
            <w:right w:val="none" w:sz="0" w:space="0" w:color="auto"/>
          </w:divBdr>
        </w:div>
        <w:div w:id="1423798702">
          <w:marLeft w:val="1440"/>
          <w:marRight w:val="0"/>
          <w:marTop w:val="115"/>
          <w:marBottom w:val="0"/>
          <w:divBdr>
            <w:top w:val="none" w:sz="0" w:space="0" w:color="auto"/>
            <w:left w:val="none" w:sz="0" w:space="0" w:color="auto"/>
            <w:bottom w:val="none" w:sz="0" w:space="0" w:color="auto"/>
            <w:right w:val="none" w:sz="0" w:space="0" w:color="auto"/>
          </w:divBdr>
        </w:div>
      </w:divsChild>
    </w:div>
    <w:div w:id="348718779">
      <w:bodyDiv w:val="1"/>
      <w:marLeft w:val="0"/>
      <w:marRight w:val="0"/>
      <w:marTop w:val="0"/>
      <w:marBottom w:val="0"/>
      <w:divBdr>
        <w:top w:val="none" w:sz="0" w:space="0" w:color="auto"/>
        <w:left w:val="none" w:sz="0" w:space="0" w:color="auto"/>
        <w:bottom w:val="none" w:sz="0" w:space="0" w:color="auto"/>
        <w:right w:val="none" w:sz="0" w:space="0" w:color="auto"/>
      </w:divBdr>
    </w:div>
    <w:div w:id="549614751">
      <w:bodyDiv w:val="1"/>
      <w:marLeft w:val="0"/>
      <w:marRight w:val="0"/>
      <w:marTop w:val="0"/>
      <w:marBottom w:val="0"/>
      <w:divBdr>
        <w:top w:val="none" w:sz="0" w:space="0" w:color="auto"/>
        <w:left w:val="none" w:sz="0" w:space="0" w:color="auto"/>
        <w:bottom w:val="none" w:sz="0" w:space="0" w:color="auto"/>
        <w:right w:val="none" w:sz="0" w:space="0" w:color="auto"/>
      </w:divBdr>
    </w:div>
    <w:div w:id="583683123">
      <w:bodyDiv w:val="1"/>
      <w:marLeft w:val="0"/>
      <w:marRight w:val="0"/>
      <w:marTop w:val="0"/>
      <w:marBottom w:val="0"/>
      <w:divBdr>
        <w:top w:val="none" w:sz="0" w:space="0" w:color="auto"/>
        <w:left w:val="none" w:sz="0" w:space="0" w:color="auto"/>
        <w:bottom w:val="none" w:sz="0" w:space="0" w:color="auto"/>
        <w:right w:val="none" w:sz="0" w:space="0" w:color="auto"/>
      </w:divBdr>
      <w:divsChild>
        <w:div w:id="69693882">
          <w:marLeft w:val="1440"/>
          <w:marRight w:val="0"/>
          <w:marTop w:val="108"/>
          <w:marBottom w:val="0"/>
          <w:divBdr>
            <w:top w:val="none" w:sz="0" w:space="0" w:color="auto"/>
            <w:left w:val="none" w:sz="0" w:space="0" w:color="auto"/>
            <w:bottom w:val="none" w:sz="0" w:space="0" w:color="auto"/>
            <w:right w:val="none" w:sz="0" w:space="0" w:color="auto"/>
          </w:divBdr>
        </w:div>
        <w:div w:id="84500024">
          <w:marLeft w:val="1440"/>
          <w:marRight w:val="0"/>
          <w:marTop w:val="108"/>
          <w:marBottom w:val="0"/>
          <w:divBdr>
            <w:top w:val="none" w:sz="0" w:space="0" w:color="auto"/>
            <w:left w:val="none" w:sz="0" w:space="0" w:color="auto"/>
            <w:bottom w:val="none" w:sz="0" w:space="0" w:color="auto"/>
            <w:right w:val="none" w:sz="0" w:space="0" w:color="auto"/>
          </w:divBdr>
        </w:div>
        <w:div w:id="336927077">
          <w:marLeft w:val="1440"/>
          <w:marRight w:val="0"/>
          <w:marTop w:val="108"/>
          <w:marBottom w:val="0"/>
          <w:divBdr>
            <w:top w:val="none" w:sz="0" w:space="0" w:color="auto"/>
            <w:left w:val="none" w:sz="0" w:space="0" w:color="auto"/>
            <w:bottom w:val="none" w:sz="0" w:space="0" w:color="auto"/>
            <w:right w:val="none" w:sz="0" w:space="0" w:color="auto"/>
          </w:divBdr>
        </w:div>
        <w:div w:id="397361491">
          <w:marLeft w:val="1440"/>
          <w:marRight w:val="0"/>
          <w:marTop w:val="108"/>
          <w:marBottom w:val="0"/>
          <w:divBdr>
            <w:top w:val="none" w:sz="0" w:space="0" w:color="auto"/>
            <w:left w:val="none" w:sz="0" w:space="0" w:color="auto"/>
            <w:bottom w:val="none" w:sz="0" w:space="0" w:color="auto"/>
            <w:right w:val="none" w:sz="0" w:space="0" w:color="auto"/>
          </w:divBdr>
        </w:div>
        <w:div w:id="841161270">
          <w:marLeft w:val="1440"/>
          <w:marRight w:val="0"/>
          <w:marTop w:val="108"/>
          <w:marBottom w:val="0"/>
          <w:divBdr>
            <w:top w:val="none" w:sz="0" w:space="0" w:color="auto"/>
            <w:left w:val="none" w:sz="0" w:space="0" w:color="auto"/>
            <w:bottom w:val="none" w:sz="0" w:space="0" w:color="auto"/>
            <w:right w:val="none" w:sz="0" w:space="0" w:color="auto"/>
          </w:divBdr>
        </w:div>
        <w:div w:id="865799044">
          <w:marLeft w:val="1440"/>
          <w:marRight w:val="0"/>
          <w:marTop w:val="108"/>
          <w:marBottom w:val="0"/>
          <w:divBdr>
            <w:top w:val="none" w:sz="0" w:space="0" w:color="auto"/>
            <w:left w:val="none" w:sz="0" w:space="0" w:color="auto"/>
            <w:bottom w:val="none" w:sz="0" w:space="0" w:color="auto"/>
            <w:right w:val="none" w:sz="0" w:space="0" w:color="auto"/>
          </w:divBdr>
        </w:div>
        <w:div w:id="871961359">
          <w:marLeft w:val="1440"/>
          <w:marRight w:val="0"/>
          <w:marTop w:val="108"/>
          <w:marBottom w:val="0"/>
          <w:divBdr>
            <w:top w:val="none" w:sz="0" w:space="0" w:color="auto"/>
            <w:left w:val="none" w:sz="0" w:space="0" w:color="auto"/>
            <w:bottom w:val="none" w:sz="0" w:space="0" w:color="auto"/>
            <w:right w:val="none" w:sz="0" w:space="0" w:color="auto"/>
          </w:divBdr>
        </w:div>
        <w:div w:id="1151362986">
          <w:marLeft w:val="1440"/>
          <w:marRight w:val="0"/>
          <w:marTop w:val="108"/>
          <w:marBottom w:val="0"/>
          <w:divBdr>
            <w:top w:val="none" w:sz="0" w:space="0" w:color="auto"/>
            <w:left w:val="none" w:sz="0" w:space="0" w:color="auto"/>
            <w:bottom w:val="none" w:sz="0" w:space="0" w:color="auto"/>
            <w:right w:val="none" w:sz="0" w:space="0" w:color="auto"/>
          </w:divBdr>
        </w:div>
        <w:div w:id="1714621414">
          <w:marLeft w:val="1440"/>
          <w:marRight w:val="0"/>
          <w:marTop w:val="108"/>
          <w:marBottom w:val="0"/>
          <w:divBdr>
            <w:top w:val="none" w:sz="0" w:space="0" w:color="auto"/>
            <w:left w:val="none" w:sz="0" w:space="0" w:color="auto"/>
            <w:bottom w:val="none" w:sz="0" w:space="0" w:color="auto"/>
            <w:right w:val="none" w:sz="0" w:space="0" w:color="auto"/>
          </w:divBdr>
        </w:div>
      </w:divsChild>
    </w:div>
    <w:div w:id="600064032">
      <w:bodyDiv w:val="1"/>
      <w:marLeft w:val="0"/>
      <w:marRight w:val="0"/>
      <w:marTop w:val="0"/>
      <w:marBottom w:val="0"/>
      <w:divBdr>
        <w:top w:val="none" w:sz="0" w:space="0" w:color="auto"/>
        <w:left w:val="none" w:sz="0" w:space="0" w:color="auto"/>
        <w:bottom w:val="none" w:sz="0" w:space="0" w:color="auto"/>
        <w:right w:val="none" w:sz="0" w:space="0" w:color="auto"/>
      </w:divBdr>
    </w:div>
    <w:div w:id="628433779">
      <w:bodyDiv w:val="1"/>
      <w:marLeft w:val="0"/>
      <w:marRight w:val="0"/>
      <w:marTop w:val="0"/>
      <w:marBottom w:val="0"/>
      <w:divBdr>
        <w:top w:val="none" w:sz="0" w:space="0" w:color="auto"/>
        <w:left w:val="none" w:sz="0" w:space="0" w:color="auto"/>
        <w:bottom w:val="none" w:sz="0" w:space="0" w:color="auto"/>
        <w:right w:val="none" w:sz="0" w:space="0" w:color="auto"/>
      </w:divBdr>
    </w:div>
    <w:div w:id="633026895">
      <w:bodyDiv w:val="1"/>
      <w:marLeft w:val="0"/>
      <w:marRight w:val="0"/>
      <w:marTop w:val="0"/>
      <w:marBottom w:val="0"/>
      <w:divBdr>
        <w:top w:val="none" w:sz="0" w:space="0" w:color="auto"/>
        <w:left w:val="none" w:sz="0" w:space="0" w:color="auto"/>
        <w:bottom w:val="none" w:sz="0" w:space="0" w:color="auto"/>
        <w:right w:val="none" w:sz="0" w:space="0" w:color="auto"/>
      </w:divBdr>
    </w:div>
    <w:div w:id="638151993">
      <w:bodyDiv w:val="1"/>
      <w:marLeft w:val="0"/>
      <w:marRight w:val="0"/>
      <w:marTop w:val="0"/>
      <w:marBottom w:val="0"/>
      <w:divBdr>
        <w:top w:val="none" w:sz="0" w:space="0" w:color="auto"/>
        <w:left w:val="none" w:sz="0" w:space="0" w:color="auto"/>
        <w:bottom w:val="none" w:sz="0" w:space="0" w:color="auto"/>
        <w:right w:val="none" w:sz="0" w:space="0" w:color="auto"/>
      </w:divBdr>
    </w:div>
    <w:div w:id="648249004">
      <w:bodyDiv w:val="1"/>
      <w:marLeft w:val="0"/>
      <w:marRight w:val="0"/>
      <w:marTop w:val="0"/>
      <w:marBottom w:val="0"/>
      <w:divBdr>
        <w:top w:val="none" w:sz="0" w:space="0" w:color="auto"/>
        <w:left w:val="none" w:sz="0" w:space="0" w:color="auto"/>
        <w:bottom w:val="none" w:sz="0" w:space="0" w:color="auto"/>
        <w:right w:val="none" w:sz="0" w:space="0" w:color="auto"/>
      </w:divBdr>
    </w:div>
    <w:div w:id="694844330">
      <w:bodyDiv w:val="1"/>
      <w:marLeft w:val="0"/>
      <w:marRight w:val="0"/>
      <w:marTop w:val="0"/>
      <w:marBottom w:val="0"/>
      <w:divBdr>
        <w:top w:val="none" w:sz="0" w:space="0" w:color="auto"/>
        <w:left w:val="none" w:sz="0" w:space="0" w:color="auto"/>
        <w:bottom w:val="none" w:sz="0" w:space="0" w:color="auto"/>
        <w:right w:val="none" w:sz="0" w:space="0" w:color="auto"/>
      </w:divBdr>
      <w:divsChild>
        <w:div w:id="1821000564">
          <w:marLeft w:val="1166"/>
          <w:marRight w:val="0"/>
          <w:marTop w:val="0"/>
          <w:marBottom w:val="0"/>
          <w:divBdr>
            <w:top w:val="none" w:sz="0" w:space="0" w:color="auto"/>
            <w:left w:val="none" w:sz="0" w:space="0" w:color="auto"/>
            <w:bottom w:val="none" w:sz="0" w:space="0" w:color="auto"/>
            <w:right w:val="none" w:sz="0" w:space="0" w:color="auto"/>
          </w:divBdr>
        </w:div>
        <w:div w:id="1668509952">
          <w:marLeft w:val="1166"/>
          <w:marRight w:val="0"/>
          <w:marTop w:val="0"/>
          <w:marBottom w:val="0"/>
          <w:divBdr>
            <w:top w:val="none" w:sz="0" w:space="0" w:color="auto"/>
            <w:left w:val="none" w:sz="0" w:space="0" w:color="auto"/>
            <w:bottom w:val="none" w:sz="0" w:space="0" w:color="auto"/>
            <w:right w:val="none" w:sz="0" w:space="0" w:color="auto"/>
          </w:divBdr>
        </w:div>
        <w:div w:id="656803643">
          <w:marLeft w:val="1166"/>
          <w:marRight w:val="0"/>
          <w:marTop w:val="0"/>
          <w:marBottom w:val="0"/>
          <w:divBdr>
            <w:top w:val="none" w:sz="0" w:space="0" w:color="auto"/>
            <w:left w:val="none" w:sz="0" w:space="0" w:color="auto"/>
            <w:bottom w:val="none" w:sz="0" w:space="0" w:color="auto"/>
            <w:right w:val="none" w:sz="0" w:space="0" w:color="auto"/>
          </w:divBdr>
        </w:div>
        <w:div w:id="414589156">
          <w:marLeft w:val="1166"/>
          <w:marRight w:val="0"/>
          <w:marTop w:val="0"/>
          <w:marBottom w:val="0"/>
          <w:divBdr>
            <w:top w:val="none" w:sz="0" w:space="0" w:color="auto"/>
            <w:left w:val="none" w:sz="0" w:space="0" w:color="auto"/>
            <w:bottom w:val="none" w:sz="0" w:space="0" w:color="auto"/>
            <w:right w:val="none" w:sz="0" w:space="0" w:color="auto"/>
          </w:divBdr>
        </w:div>
        <w:div w:id="642080078">
          <w:marLeft w:val="1166"/>
          <w:marRight w:val="0"/>
          <w:marTop w:val="0"/>
          <w:marBottom w:val="0"/>
          <w:divBdr>
            <w:top w:val="none" w:sz="0" w:space="0" w:color="auto"/>
            <w:left w:val="none" w:sz="0" w:space="0" w:color="auto"/>
            <w:bottom w:val="none" w:sz="0" w:space="0" w:color="auto"/>
            <w:right w:val="none" w:sz="0" w:space="0" w:color="auto"/>
          </w:divBdr>
        </w:div>
        <w:div w:id="1916621102">
          <w:marLeft w:val="1166"/>
          <w:marRight w:val="0"/>
          <w:marTop w:val="0"/>
          <w:marBottom w:val="0"/>
          <w:divBdr>
            <w:top w:val="none" w:sz="0" w:space="0" w:color="auto"/>
            <w:left w:val="none" w:sz="0" w:space="0" w:color="auto"/>
            <w:bottom w:val="none" w:sz="0" w:space="0" w:color="auto"/>
            <w:right w:val="none" w:sz="0" w:space="0" w:color="auto"/>
          </w:divBdr>
        </w:div>
        <w:div w:id="1854028325">
          <w:marLeft w:val="1166"/>
          <w:marRight w:val="0"/>
          <w:marTop w:val="0"/>
          <w:marBottom w:val="0"/>
          <w:divBdr>
            <w:top w:val="none" w:sz="0" w:space="0" w:color="auto"/>
            <w:left w:val="none" w:sz="0" w:space="0" w:color="auto"/>
            <w:bottom w:val="none" w:sz="0" w:space="0" w:color="auto"/>
            <w:right w:val="none" w:sz="0" w:space="0" w:color="auto"/>
          </w:divBdr>
        </w:div>
      </w:divsChild>
    </w:div>
    <w:div w:id="786700551">
      <w:bodyDiv w:val="1"/>
      <w:marLeft w:val="0"/>
      <w:marRight w:val="0"/>
      <w:marTop w:val="0"/>
      <w:marBottom w:val="0"/>
      <w:divBdr>
        <w:top w:val="none" w:sz="0" w:space="0" w:color="auto"/>
        <w:left w:val="none" w:sz="0" w:space="0" w:color="auto"/>
        <w:bottom w:val="none" w:sz="0" w:space="0" w:color="auto"/>
        <w:right w:val="none" w:sz="0" w:space="0" w:color="auto"/>
      </w:divBdr>
      <w:divsChild>
        <w:div w:id="1082069725">
          <w:marLeft w:val="0"/>
          <w:marRight w:val="0"/>
          <w:marTop w:val="0"/>
          <w:marBottom w:val="0"/>
          <w:divBdr>
            <w:top w:val="none" w:sz="0" w:space="0" w:color="auto"/>
            <w:left w:val="none" w:sz="0" w:space="0" w:color="auto"/>
            <w:bottom w:val="none" w:sz="0" w:space="0" w:color="auto"/>
            <w:right w:val="none" w:sz="0" w:space="0" w:color="auto"/>
          </w:divBdr>
        </w:div>
      </w:divsChild>
    </w:div>
    <w:div w:id="803083012">
      <w:bodyDiv w:val="1"/>
      <w:marLeft w:val="0"/>
      <w:marRight w:val="0"/>
      <w:marTop w:val="0"/>
      <w:marBottom w:val="0"/>
      <w:divBdr>
        <w:top w:val="none" w:sz="0" w:space="0" w:color="auto"/>
        <w:left w:val="none" w:sz="0" w:space="0" w:color="auto"/>
        <w:bottom w:val="none" w:sz="0" w:space="0" w:color="auto"/>
        <w:right w:val="none" w:sz="0" w:space="0" w:color="auto"/>
      </w:divBdr>
    </w:div>
    <w:div w:id="865750232">
      <w:bodyDiv w:val="1"/>
      <w:marLeft w:val="0"/>
      <w:marRight w:val="0"/>
      <w:marTop w:val="0"/>
      <w:marBottom w:val="0"/>
      <w:divBdr>
        <w:top w:val="none" w:sz="0" w:space="0" w:color="auto"/>
        <w:left w:val="none" w:sz="0" w:space="0" w:color="auto"/>
        <w:bottom w:val="none" w:sz="0" w:space="0" w:color="auto"/>
        <w:right w:val="none" w:sz="0" w:space="0" w:color="auto"/>
      </w:divBdr>
      <w:divsChild>
        <w:div w:id="1880312508">
          <w:marLeft w:val="0"/>
          <w:marRight w:val="0"/>
          <w:marTop w:val="0"/>
          <w:marBottom w:val="0"/>
          <w:divBdr>
            <w:top w:val="none" w:sz="0" w:space="0" w:color="auto"/>
            <w:left w:val="none" w:sz="0" w:space="0" w:color="auto"/>
            <w:bottom w:val="none" w:sz="0" w:space="0" w:color="auto"/>
            <w:right w:val="none" w:sz="0" w:space="0" w:color="auto"/>
          </w:divBdr>
        </w:div>
      </w:divsChild>
    </w:div>
    <w:div w:id="930620147">
      <w:bodyDiv w:val="1"/>
      <w:marLeft w:val="0"/>
      <w:marRight w:val="0"/>
      <w:marTop w:val="0"/>
      <w:marBottom w:val="0"/>
      <w:divBdr>
        <w:top w:val="none" w:sz="0" w:space="0" w:color="auto"/>
        <w:left w:val="none" w:sz="0" w:space="0" w:color="auto"/>
        <w:bottom w:val="none" w:sz="0" w:space="0" w:color="auto"/>
        <w:right w:val="none" w:sz="0" w:space="0" w:color="auto"/>
      </w:divBdr>
    </w:div>
    <w:div w:id="947855552">
      <w:bodyDiv w:val="1"/>
      <w:marLeft w:val="0"/>
      <w:marRight w:val="0"/>
      <w:marTop w:val="0"/>
      <w:marBottom w:val="0"/>
      <w:divBdr>
        <w:top w:val="none" w:sz="0" w:space="0" w:color="auto"/>
        <w:left w:val="none" w:sz="0" w:space="0" w:color="auto"/>
        <w:bottom w:val="none" w:sz="0" w:space="0" w:color="auto"/>
        <w:right w:val="none" w:sz="0" w:space="0" w:color="auto"/>
      </w:divBdr>
      <w:divsChild>
        <w:div w:id="383061050">
          <w:marLeft w:val="1915"/>
          <w:marRight w:val="0"/>
          <w:marTop w:val="0"/>
          <w:marBottom w:val="0"/>
          <w:divBdr>
            <w:top w:val="none" w:sz="0" w:space="0" w:color="auto"/>
            <w:left w:val="none" w:sz="0" w:space="0" w:color="auto"/>
            <w:bottom w:val="none" w:sz="0" w:space="0" w:color="auto"/>
            <w:right w:val="none" w:sz="0" w:space="0" w:color="auto"/>
          </w:divBdr>
        </w:div>
        <w:div w:id="998197171">
          <w:marLeft w:val="1915"/>
          <w:marRight w:val="0"/>
          <w:marTop w:val="0"/>
          <w:marBottom w:val="0"/>
          <w:divBdr>
            <w:top w:val="none" w:sz="0" w:space="0" w:color="auto"/>
            <w:left w:val="none" w:sz="0" w:space="0" w:color="auto"/>
            <w:bottom w:val="none" w:sz="0" w:space="0" w:color="auto"/>
            <w:right w:val="none" w:sz="0" w:space="0" w:color="auto"/>
          </w:divBdr>
        </w:div>
        <w:div w:id="1268467592">
          <w:marLeft w:val="1915"/>
          <w:marRight w:val="0"/>
          <w:marTop w:val="0"/>
          <w:marBottom w:val="0"/>
          <w:divBdr>
            <w:top w:val="none" w:sz="0" w:space="0" w:color="auto"/>
            <w:left w:val="none" w:sz="0" w:space="0" w:color="auto"/>
            <w:bottom w:val="none" w:sz="0" w:space="0" w:color="auto"/>
            <w:right w:val="none" w:sz="0" w:space="0" w:color="auto"/>
          </w:divBdr>
        </w:div>
        <w:div w:id="1543177365">
          <w:marLeft w:val="1915"/>
          <w:marRight w:val="0"/>
          <w:marTop w:val="0"/>
          <w:marBottom w:val="0"/>
          <w:divBdr>
            <w:top w:val="none" w:sz="0" w:space="0" w:color="auto"/>
            <w:left w:val="none" w:sz="0" w:space="0" w:color="auto"/>
            <w:bottom w:val="none" w:sz="0" w:space="0" w:color="auto"/>
            <w:right w:val="none" w:sz="0" w:space="0" w:color="auto"/>
          </w:divBdr>
        </w:div>
        <w:div w:id="1608587319">
          <w:marLeft w:val="1915"/>
          <w:marRight w:val="0"/>
          <w:marTop w:val="0"/>
          <w:marBottom w:val="0"/>
          <w:divBdr>
            <w:top w:val="none" w:sz="0" w:space="0" w:color="auto"/>
            <w:left w:val="none" w:sz="0" w:space="0" w:color="auto"/>
            <w:bottom w:val="none" w:sz="0" w:space="0" w:color="auto"/>
            <w:right w:val="none" w:sz="0" w:space="0" w:color="auto"/>
          </w:divBdr>
        </w:div>
      </w:divsChild>
    </w:div>
    <w:div w:id="959072448">
      <w:bodyDiv w:val="1"/>
      <w:marLeft w:val="0"/>
      <w:marRight w:val="0"/>
      <w:marTop w:val="0"/>
      <w:marBottom w:val="0"/>
      <w:divBdr>
        <w:top w:val="none" w:sz="0" w:space="0" w:color="auto"/>
        <w:left w:val="none" w:sz="0" w:space="0" w:color="auto"/>
        <w:bottom w:val="none" w:sz="0" w:space="0" w:color="auto"/>
        <w:right w:val="none" w:sz="0" w:space="0" w:color="auto"/>
      </w:divBdr>
      <w:divsChild>
        <w:div w:id="1033993051">
          <w:marLeft w:val="547"/>
          <w:marRight w:val="0"/>
          <w:marTop w:val="0"/>
          <w:marBottom w:val="0"/>
          <w:divBdr>
            <w:top w:val="none" w:sz="0" w:space="0" w:color="auto"/>
            <w:left w:val="none" w:sz="0" w:space="0" w:color="auto"/>
            <w:bottom w:val="none" w:sz="0" w:space="0" w:color="auto"/>
            <w:right w:val="none" w:sz="0" w:space="0" w:color="auto"/>
          </w:divBdr>
        </w:div>
        <w:div w:id="1989283068">
          <w:marLeft w:val="547"/>
          <w:marRight w:val="0"/>
          <w:marTop w:val="0"/>
          <w:marBottom w:val="0"/>
          <w:divBdr>
            <w:top w:val="none" w:sz="0" w:space="0" w:color="auto"/>
            <w:left w:val="none" w:sz="0" w:space="0" w:color="auto"/>
            <w:bottom w:val="none" w:sz="0" w:space="0" w:color="auto"/>
            <w:right w:val="none" w:sz="0" w:space="0" w:color="auto"/>
          </w:divBdr>
        </w:div>
      </w:divsChild>
    </w:div>
    <w:div w:id="961613409">
      <w:bodyDiv w:val="1"/>
      <w:marLeft w:val="0"/>
      <w:marRight w:val="0"/>
      <w:marTop w:val="0"/>
      <w:marBottom w:val="0"/>
      <w:divBdr>
        <w:top w:val="none" w:sz="0" w:space="0" w:color="auto"/>
        <w:left w:val="none" w:sz="0" w:space="0" w:color="auto"/>
        <w:bottom w:val="none" w:sz="0" w:space="0" w:color="auto"/>
        <w:right w:val="none" w:sz="0" w:space="0" w:color="auto"/>
      </w:divBdr>
      <w:divsChild>
        <w:div w:id="413740744">
          <w:marLeft w:val="0"/>
          <w:marRight w:val="0"/>
          <w:marTop w:val="0"/>
          <w:marBottom w:val="0"/>
          <w:divBdr>
            <w:top w:val="none" w:sz="0" w:space="0" w:color="auto"/>
            <w:left w:val="none" w:sz="0" w:space="0" w:color="auto"/>
            <w:bottom w:val="none" w:sz="0" w:space="0" w:color="auto"/>
            <w:right w:val="none" w:sz="0" w:space="0" w:color="auto"/>
          </w:divBdr>
        </w:div>
      </w:divsChild>
    </w:div>
    <w:div w:id="979262723">
      <w:bodyDiv w:val="1"/>
      <w:marLeft w:val="0"/>
      <w:marRight w:val="0"/>
      <w:marTop w:val="0"/>
      <w:marBottom w:val="0"/>
      <w:divBdr>
        <w:top w:val="none" w:sz="0" w:space="0" w:color="auto"/>
        <w:left w:val="none" w:sz="0" w:space="0" w:color="auto"/>
        <w:bottom w:val="none" w:sz="0" w:space="0" w:color="auto"/>
        <w:right w:val="none" w:sz="0" w:space="0" w:color="auto"/>
      </w:divBdr>
      <w:divsChild>
        <w:div w:id="1151094964">
          <w:marLeft w:val="0"/>
          <w:marRight w:val="0"/>
          <w:marTop w:val="0"/>
          <w:marBottom w:val="0"/>
          <w:divBdr>
            <w:top w:val="none" w:sz="0" w:space="0" w:color="auto"/>
            <w:left w:val="none" w:sz="0" w:space="0" w:color="auto"/>
            <w:bottom w:val="none" w:sz="0" w:space="0" w:color="auto"/>
            <w:right w:val="none" w:sz="0" w:space="0" w:color="auto"/>
          </w:divBdr>
        </w:div>
      </w:divsChild>
    </w:div>
    <w:div w:id="991562931">
      <w:bodyDiv w:val="1"/>
      <w:marLeft w:val="0"/>
      <w:marRight w:val="0"/>
      <w:marTop w:val="0"/>
      <w:marBottom w:val="0"/>
      <w:divBdr>
        <w:top w:val="none" w:sz="0" w:space="0" w:color="auto"/>
        <w:left w:val="none" w:sz="0" w:space="0" w:color="auto"/>
        <w:bottom w:val="none" w:sz="0" w:space="0" w:color="auto"/>
        <w:right w:val="none" w:sz="0" w:space="0" w:color="auto"/>
      </w:divBdr>
    </w:div>
    <w:div w:id="1062099915">
      <w:bodyDiv w:val="1"/>
      <w:marLeft w:val="0"/>
      <w:marRight w:val="0"/>
      <w:marTop w:val="0"/>
      <w:marBottom w:val="0"/>
      <w:divBdr>
        <w:top w:val="none" w:sz="0" w:space="0" w:color="auto"/>
        <w:left w:val="none" w:sz="0" w:space="0" w:color="auto"/>
        <w:bottom w:val="none" w:sz="0" w:space="0" w:color="auto"/>
        <w:right w:val="none" w:sz="0" w:space="0" w:color="auto"/>
      </w:divBdr>
    </w:div>
    <w:div w:id="1062364478">
      <w:bodyDiv w:val="1"/>
      <w:marLeft w:val="0"/>
      <w:marRight w:val="0"/>
      <w:marTop w:val="0"/>
      <w:marBottom w:val="0"/>
      <w:divBdr>
        <w:top w:val="none" w:sz="0" w:space="0" w:color="auto"/>
        <w:left w:val="none" w:sz="0" w:space="0" w:color="auto"/>
        <w:bottom w:val="none" w:sz="0" w:space="0" w:color="auto"/>
        <w:right w:val="none" w:sz="0" w:space="0" w:color="auto"/>
      </w:divBdr>
    </w:div>
    <w:div w:id="1140416695">
      <w:bodyDiv w:val="1"/>
      <w:marLeft w:val="0"/>
      <w:marRight w:val="0"/>
      <w:marTop w:val="0"/>
      <w:marBottom w:val="0"/>
      <w:divBdr>
        <w:top w:val="none" w:sz="0" w:space="0" w:color="auto"/>
        <w:left w:val="none" w:sz="0" w:space="0" w:color="auto"/>
        <w:bottom w:val="none" w:sz="0" w:space="0" w:color="auto"/>
        <w:right w:val="none" w:sz="0" w:space="0" w:color="auto"/>
      </w:divBdr>
    </w:div>
    <w:div w:id="1171532691">
      <w:bodyDiv w:val="1"/>
      <w:marLeft w:val="0"/>
      <w:marRight w:val="0"/>
      <w:marTop w:val="0"/>
      <w:marBottom w:val="0"/>
      <w:divBdr>
        <w:top w:val="none" w:sz="0" w:space="0" w:color="auto"/>
        <w:left w:val="none" w:sz="0" w:space="0" w:color="auto"/>
        <w:bottom w:val="none" w:sz="0" w:space="0" w:color="auto"/>
        <w:right w:val="none" w:sz="0" w:space="0" w:color="auto"/>
      </w:divBdr>
      <w:divsChild>
        <w:div w:id="422190548">
          <w:marLeft w:val="1915"/>
          <w:marRight w:val="0"/>
          <w:marTop w:val="0"/>
          <w:marBottom w:val="0"/>
          <w:divBdr>
            <w:top w:val="none" w:sz="0" w:space="0" w:color="auto"/>
            <w:left w:val="none" w:sz="0" w:space="0" w:color="auto"/>
            <w:bottom w:val="none" w:sz="0" w:space="0" w:color="auto"/>
            <w:right w:val="none" w:sz="0" w:space="0" w:color="auto"/>
          </w:divBdr>
        </w:div>
        <w:div w:id="912471482">
          <w:marLeft w:val="1915"/>
          <w:marRight w:val="0"/>
          <w:marTop w:val="0"/>
          <w:marBottom w:val="0"/>
          <w:divBdr>
            <w:top w:val="none" w:sz="0" w:space="0" w:color="auto"/>
            <w:left w:val="none" w:sz="0" w:space="0" w:color="auto"/>
            <w:bottom w:val="none" w:sz="0" w:space="0" w:color="auto"/>
            <w:right w:val="none" w:sz="0" w:space="0" w:color="auto"/>
          </w:divBdr>
        </w:div>
        <w:div w:id="1829327139">
          <w:marLeft w:val="1915"/>
          <w:marRight w:val="0"/>
          <w:marTop w:val="0"/>
          <w:marBottom w:val="0"/>
          <w:divBdr>
            <w:top w:val="none" w:sz="0" w:space="0" w:color="auto"/>
            <w:left w:val="none" w:sz="0" w:space="0" w:color="auto"/>
            <w:bottom w:val="none" w:sz="0" w:space="0" w:color="auto"/>
            <w:right w:val="none" w:sz="0" w:space="0" w:color="auto"/>
          </w:divBdr>
        </w:div>
      </w:divsChild>
    </w:div>
    <w:div w:id="1181504340">
      <w:bodyDiv w:val="1"/>
      <w:marLeft w:val="0"/>
      <w:marRight w:val="0"/>
      <w:marTop w:val="0"/>
      <w:marBottom w:val="0"/>
      <w:divBdr>
        <w:top w:val="none" w:sz="0" w:space="0" w:color="auto"/>
        <w:left w:val="none" w:sz="0" w:space="0" w:color="auto"/>
        <w:bottom w:val="none" w:sz="0" w:space="0" w:color="auto"/>
        <w:right w:val="none" w:sz="0" w:space="0" w:color="auto"/>
      </w:divBdr>
    </w:div>
    <w:div w:id="1185679622">
      <w:bodyDiv w:val="1"/>
      <w:marLeft w:val="0"/>
      <w:marRight w:val="0"/>
      <w:marTop w:val="0"/>
      <w:marBottom w:val="0"/>
      <w:divBdr>
        <w:top w:val="none" w:sz="0" w:space="0" w:color="auto"/>
        <w:left w:val="none" w:sz="0" w:space="0" w:color="auto"/>
        <w:bottom w:val="none" w:sz="0" w:space="0" w:color="auto"/>
        <w:right w:val="none" w:sz="0" w:space="0" w:color="auto"/>
      </w:divBdr>
      <w:divsChild>
        <w:div w:id="134567850">
          <w:marLeft w:val="1915"/>
          <w:marRight w:val="0"/>
          <w:marTop w:val="0"/>
          <w:marBottom w:val="0"/>
          <w:divBdr>
            <w:top w:val="none" w:sz="0" w:space="0" w:color="auto"/>
            <w:left w:val="none" w:sz="0" w:space="0" w:color="auto"/>
            <w:bottom w:val="none" w:sz="0" w:space="0" w:color="auto"/>
            <w:right w:val="none" w:sz="0" w:space="0" w:color="auto"/>
          </w:divBdr>
        </w:div>
        <w:div w:id="225921455">
          <w:marLeft w:val="1915"/>
          <w:marRight w:val="0"/>
          <w:marTop w:val="0"/>
          <w:marBottom w:val="0"/>
          <w:divBdr>
            <w:top w:val="none" w:sz="0" w:space="0" w:color="auto"/>
            <w:left w:val="none" w:sz="0" w:space="0" w:color="auto"/>
            <w:bottom w:val="none" w:sz="0" w:space="0" w:color="auto"/>
            <w:right w:val="none" w:sz="0" w:space="0" w:color="auto"/>
          </w:divBdr>
        </w:div>
        <w:div w:id="1185244680">
          <w:marLeft w:val="1915"/>
          <w:marRight w:val="0"/>
          <w:marTop w:val="0"/>
          <w:marBottom w:val="0"/>
          <w:divBdr>
            <w:top w:val="none" w:sz="0" w:space="0" w:color="auto"/>
            <w:left w:val="none" w:sz="0" w:space="0" w:color="auto"/>
            <w:bottom w:val="none" w:sz="0" w:space="0" w:color="auto"/>
            <w:right w:val="none" w:sz="0" w:space="0" w:color="auto"/>
          </w:divBdr>
        </w:div>
        <w:div w:id="1207990883">
          <w:marLeft w:val="1915"/>
          <w:marRight w:val="0"/>
          <w:marTop w:val="0"/>
          <w:marBottom w:val="0"/>
          <w:divBdr>
            <w:top w:val="none" w:sz="0" w:space="0" w:color="auto"/>
            <w:left w:val="none" w:sz="0" w:space="0" w:color="auto"/>
            <w:bottom w:val="none" w:sz="0" w:space="0" w:color="auto"/>
            <w:right w:val="none" w:sz="0" w:space="0" w:color="auto"/>
          </w:divBdr>
        </w:div>
      </w:divsChild>
    </w:div>
    <w:div w:id="1187446980">
      <w:bodyDiv w:val="1"/>
      <w:marLeft w:val="0"/>
      <w:marRight w:val="0"/>
      <w:marTop w:val="0"/>
      <w:marBottom w:val="0"/>
      <w:divBdr>
        <w:top w:val="none" w:sz="0" w:space="0" w:color="auto"/>
        <w:left w:val="none" w:sz="0" w:space="0" w:color="auto"/>
        <w:bottom w:val="none" w:sz="0" w:space="0" w:color="auto"/>
        <w:right w:val="none" w:sz="0" w:space="0" w:color="auto"/>
      </w:divBdr>
    </w:div>
    <w:div w:id="1187521983">
      <w:bodyDiv w:val="1"/>
      <w:marLeft w:val="0"/>
      <w:marRight w:val="0"/>
      <w:marTop w:val="0"/>
      <w:marBottom w:val="0"/>
      <w:divBdr>
        <w:top w:val="none" w:sz="0" w:space="0" w:color="auto"/>
        <w:left w:val="none" w:sz="0" w:space="0" w:color="auto"/>
        <w:bottom w:val="none" w:sz="0" w:space="0" w:color="auto"/>
        <w:right w:val="none" w:sz="0" w:space="0" w:color="auto"/>
      </w:divBdr>
      <w:divsChild>
        <w:div w:id="903219916">
          <w:marLeft w:val="1440"/>
          <w:marRight w:val="0"/>
          <w:marTop w:val="115"/>
          <w:marBottom w:val="0"/>
          <w:divBdr>
            <w:top w:val="none" w:sz="0" w:space="0" w:color="auto"/>
            <w:left w:val="none" w:sz="0" w:space="0" w:color="auto"/>
            <w:bottom w:val="none" w:sz="0" w:space="0" w:color="auto"/>
            <w:right w:val="none" w:sz="0" w:space="0" w:color="auto"/>
          </w:divBdr>
        </w:div>
        <w:div w:id="992874409">
          <w:marLeft w:val="1440"/>
          <w:marRight w:val="0"/>
          <w:marTop w:val="115"/>
          <w:marBottom w:val="0"/>
          <w:divBdr>
            <w:top w:val="none" w:sz="0" w:space="0" w:color="auto"/>
            <w:left w:val="none" w:sz="0" w:space="0" w:color="auto"/>
            <w:bottom w:val="none" w:sz="0" w:space="0" w:color="auto"/>
            <w:right w:val="none" w:sz="0" w:space="0" w:color="auto"/>
          </w:divBdr>
        </w:div>
        <w:div w:id="1535312454">
          <w:marLeft w:val="1440"/>
          <w:marRight w:val="0"/>
          <w:marTop w:val="115"/>
          <w:marBottom w:val="0"/>
          <w:divBdr>
            <w:top w:val="none" w:sz="0" w:space="0" w:color="auto"/>
            <w:left w:val="none" w:sz="0" w:space="0" w:color="auto"/>
            <w:bottom w:val="none" w:sz="0" w:space="0" w:color="auto"/>
            <w:right w:val="none" w:sz="0" w:space="0" w:color="auto"/>
          </w:divBdr>
        </w:div>
      </w:divsChild>
    </w:div>
    <w:div w:id="1189561793">
      <w:bodyDiv w:val="1"/>
      <w:marLeft w:val="0"/>
      <w:marRight w:val="0"/>
      <w:marTop w:val="0"/>
      <w:marBottom w:val="0"/>
      <w:divBdr>
        <w:top w:val="none" w:sz="0" w:space="0" w:color="auto"/>
        <w:left w:val="none" w:sz="0" w:space="0" w:color="auto"/>
        <w:bottom w:val="none" w:sz="0" w:space="0" w:color="auto"/>
        <w:right w:val="none" w:sz="0" w:space="0" w:color="auto"/>
      </w:divBdr>
      <w:divsChild>
        <w:div w:id="147333661">
          <w:marLeft w:val="1195"/>
          <w:marRight w:val="0"/>
          <w:marTop w:val="0"/>
          <w:marBottom w:val="0"/>
          <w:divBdr>
            <w:top w:val="none" w:sz="0" w:space="0" w:color="auto"/>
            <w:left w:val="none" w:sz="0" w:space="0" w:color="auto"/>
            <w:bottom w:val="none" w:sz="0" w:space="0" w:color="auto"/>
            <w:right w:val="none" w:sz="0" w:space="0" w:color="auto"/>
          </w:divBdr>
        </w:div>
        <w:div w:id="1308903139">
          <w:marLeft w:val="1195"/>
          <w:marRight w:val="0"/>
          <w:marTop w:val="0"/>
          <w:marBottom w:val="0"/>
          <w:divBdr>
            <w:top w:val="none" w:sz="0" w:space="0" w:color="auto"/>
            <w:left w:val="none" w:sz="0" w:space="0" w:color="auto"/>
            <w:bottom w:val="none" w:sz="0" w:space="0" w:color="auto"/>
            <w:right w:val="none" w:sz="0" w:space="0" w:color="auto"/>
          </w:divBdr>
        </w:div>
        <w:div w:id="2095390980">
          <w:marLeft w:val="1195"/>
          <w:marRight w:val="0"/>
          <w:marTop w:val="0"/>
          <w:marBottom w:val="0"/>
          <w:divBdr>
            <w:top w:val="none" w:sz="0" w:space="0" w:color="auto"/>
            <w:left w:val="none" w:sz="0" w:space="0" w:color="auto"/>
            <w:bottom w:val="none" w:sz="0" w:space="0" w:color="auto"/>
            <w:right w:val="none" w:sz="0" w:space="0" w:color="auto"/>
          </w:divBdr>
        </w:div>
      </w:divsChild>
    </w:div>
    <w:div w:id="1227686246">
      <w:bodyDiv w:val="1"/>
      <w:marLeft w:val="0"/>
      <w:marRight w:val="0"/>
      <w:marTop w:val="0"/>
      <w:marBottom w:val="0"/>
      <w:divBdr>
        <w:top w:val="none" w:sz="0" w:space="0" w:color="auto"/>
        <w:left w:val="none" w:sz="0" w:space="0" w:color="auto"/>
        <w:bottom w:val="none" w:sz="0" w:space="0" w:color="auto"/>
        <w:right w:val="none" w:sz="0" w:space="0" w:color="auto"/>
      </w:divBdr>
    </w:div>
    <w:div w:id="1232502478">
      <w:bodyDiv w:val="1"/>
      <w:marLeft w:val="0"/>
      <w:marRight w:val="0"/>
      <w:marTop w:val="0"/>
      <w:marBottom w:val="0"/>
      <w:divBdr>
        <w:top w:val="none" w:sz="0" w:space="0" w:color="auto"/>
        <w:left w:val="none" w:sz="0" w:space="0" w:color="auto"/>
        <w:bottom w:val="none" w:sz="0" w:space="0" w:color="auto"/>
        <w:right w:val="none" w:sz="0" w:space="0" w:color="auto"/>
      </w:divBdr>
      <w:divsChild>
        <w:div w:id="854880816">
          <w:marLeft w:val="0"/>
          <w:marRight w:val="0"/>
          <w:marTop w:val="0"/>
          <w:marBottom w:val="0"/>
          <w:divBdr>
            <w:top w:val="none" w:sz="0" w:space="0" w:color="auto"/>
            <w:left w:val="none" w:sz="0" w:space="0" w:color="auto"/>
            <w:bottom w:val="none" w:sz="0" w:space="0" w:color="auto"/>
            <w:right w:val="none" w:sz="0" w:space="0" w:color="auto"/>
          </w:divBdr>
          <w:divsChild>
            <w:div w:id="67120686">
              <w:marLeft w:val="0"/>
              <w:marRight w:val="0"/>
              <w:marTop w:val="0"/>
              <w:marBottom w:val="0"/>
              <w:divBdr>
                <w:top w:val="none" w:sz="0" w:space="0" w:color="auto"/>
                <w:left w:val="none" w:sz="0" w:space="0" w:color="auto"/>
                <w:bottom w:val="none" w:sz="0" w:space="0" w:color="auto"/>
                <w:right w:val="none" w:sz="0" w:space="0" w:color="auto"/>
              </w:divBdr>
            </w:div>
            <w:div w:id="1109622255">
              <w:marLeft w:val="0"/>
              <w:marRight w:val="0"/>
              <w:marTop w:val="0"/>
              <w:marBottom w:val="0"/>
              <w:divBdr>
                <w:top w:val="none" w:sz="0" w:space="0" w:color="auto"/>
                <w:left w:val="none" w:sz="0" w:space="0" w:color="auto"/>
                <w:bottom w:val="none" w:sz="0" w:space="0" w:color="auto"/>
                <w:right w:val="none" w:sz="0" w:space="0" w:color="auto"/>
              </w:divBdr>
            </w:div>
            <w:div w:id="1274823087">
              <w:marLeft w:val="0"/>
              <w:marRight w:val="0"/>
              <w:marTop w:val="0"/>
              <w:marBottom w:val="0"/>
              <w:divBdr>
                <w:top w:val="none" w:sz="0" w:space="0" w:color="auto"/>
                <w:left w:val="none" w:sz="0" w:space="0" w:color="auto"/>
                <w:bottom w:val="none" w:sz="0" w:space="0" w:color="auto"/>
                <w:right w:val="none" w:sz="0" w:space="0" w:color="auto"/>
              </w:divBdr>
            </w:div>
            <w:div w:id="1353917567">
              <w:marLeft w:val="0"/>
              <w:marRight w:val="0"/>
              <w:marTop w:val="0"/>
              <w:marBottom w:val="0"/>
              <w:divBdr>
                <w:top w:val="none" w:sz="0" w:space="0" w:color="auto"/>
                <w:left w:val="none" w:sz="0" w:space="0" w:color="auto"/>
                <w:bottom w:val="none" w:sz="0" w:space="0" w:color="auto"/>
                <w:right w:val="none" w:sz="0" w:space="0" w:color="auto"/>
              </w:divBdr>
            </w:div>
            <w:div w:id="1397706683">
              <w:marLeft w:val="0"/>
              <w:marRight w:val="0"/>
              <w:marTop w:val="0"/>
              <w:marBottom w:val="0"/>
              <w:divBdr>
                <w:top w:val="none" w:sz="0" w:space="0" w:color="auto"/>
                <w:left w:val="none" w:sz="0" w:space="0" w:color="auto"/>
                <w:bottom w:val="none" w:sz="0" w:space="0" w:color="auto"/>
                <w:right w:val="none" w:sz="0" w:space="0" w:color="auto"/>
              </w:divBdr>
            </w:div>
            <w:div w:id="1808812489">
              <w:marLeft w:val="0"/>
              <w:marRight w:val="0"/>
              <w:marTop w:val="0"/>
              <w:marBottom w:val="0"/>
              <w:divBdr>
                <w:top w:val="none" w:sz="0" w:space="0" w:color="auto"/>
                <w:left w:val="none" w:sz="0" w:space="0" w:color="auto"/>
                <w:bottom w:val="none" w:sz="0" w:space="0" w:color="auto"/>
                <w:right w:val="none" w:sz="0" w:space="0" w:color="auto"/>
              </w:divBdr>
            </w:div>
            <w:div w:id="1890994052">
              <w:marLeft w:val="0"/>
              <w:marRight w:val="0"/>
              <w:marTop w:val="0"/>
              <w:marBottom w:val="0"/>
              <w:divBdr>
                <w:top w:val="none" w:sz="0" w:space="0" w:color="auto"/>
                <w:left w:val="none" w:sz="0" w:space="0" w:color="auto"/>
                <w:bottom w:val="none" w:sz="0" w:space="0" w:color="auto"/>
                <w:right w:val="none" w:sz="0" w:space="0" w:color="auto"/>
              </w:divBdr>
            </w:div>
            <w:div w:id="1995061388">
              <w:marLeft w:val="0"/>
              <w:marRight w:val="0"/>
              <w:marTop w:val="0"/>
              <w:marBottom w:val="0"/>
              <w:divBdr>
                <w:top w:val="none" w:sz="0" w:space="0" w:color="auto"/>
                <w:left w:val="none" w:sz="0" w:space="0" w:color="auto"/>
                <w:bottom w:val="none" w:sz="0" w:space="0" w:color="auto"/>
                <w:right w:val="none" w:sz="0" w:space="0" w:color="auto"/>
              </w:divBdr>
            </w:div>
            <w:div w:id="21307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44843">
      <w:bodyDiv w:val="1"/>
      <w:marLeft w:val="0"/>
      <w:marRight w:val="0"/>
      <w:marTop w:val="0"/>
      <w:marBottom w:val="0"/>
      <w:divBdr>
        <w:top w:val="none" w:sz="0" w:space="0" w:color="auto"/>
        <w:left w:val="none" w:sz="0" w:space="0" w:color="auto"/>
        <w:bottom w:val="none" w:sz="0" w:space="0" w:color="auto"/>
        <w:right w:val="none" w:sz="0" w:space="0" w:color="auto"/>
      </w:divBdr>
    </w:div>
    <w:div w:id="1305426656">
      <w:bodyDiv w:val="1"/>
      <w:marLeft w:val="0"/>
      <w:marRight w:val="0"/>
      <w:marTop w:val="0"/>
      <w:marBottom w:val="0"/>
      <w:divBdr>
        <w:top w:val="none" w:sz="0" w:space="0" w:color="auto"/>
        <w:left w:val="none" w:sz="0" w:space="0" w:color="auto"/>
        <w:bottom w:val="none" w:sz="0" w:space="0" w:color="auto"/>
        <w:right w:val="none" w:sz="0" w:space="0" w:color="auto"/>
      </w:divBdr>
    </w:div>
    <w:div w:id="1310548325">
      <w:bodyDiv w:val="1"/>
      <w:marLeft w:val="0"/>
      <w:marRight w:val="0"/>
      <w:marTop w:val="0"/>
      <w:marBottom w:val="0"/>
      <w:divBdr>
        <w:top w:val="none" w:sz="0" w:space="0" w:color="auto"/>
        <w:left w:val="none" w:sz="0" w:space="0" w:color="auto"/>
        <w:bottom w:val="none" w:sz="0" w:space="0" w:color="auto"/>
        <w:right w:val="none" w:sz="0" w:space="0" w:color="auto"/>
      </w:divBdr>
      <w:divsChild>
        <w:div w:id="1575050812">
          <w:marLeft w:val="0"/>
          <w:marRight w:val="0"/>
          <w:marTop w:val="0"/>
          <w:marBottom w:val="0"/>
          <w:divBdr>
            <w:top w:val="none" w:sz="0" w:space="0" w:color="auto"/>
            <w:left w:val="none" w:sz="0" w:space="0" w:color="auto"/>
            <w:bottom w:val="none" w:sz="0" w:space="0" w:color="auto"/>
            <w:right w:val="none" w:sz="0" w:space="0" w:color="auto"/>
          </w:divBdr>
        </w:div>
      </w:divsChild>
    </w:div>
    <w:div w:id="1318339464">
      <w:bodyDiv w:val="1"/>
      <w:marLeft w:val="0"/>
      <w:marRight w:val="0"/>
      <w:marTop w:val="0"/>
      <w:marBottom w:val="0"/>
      <w:divBdr>
        <w:top w:val="none" w:sz="0" w:space="0" w:color="auto"/>
        <w:left w:val="none" w:sz="0" w:space="0" w:color="auto"/>
        <w:bottom w:val="none" w:sz="0" w:space="0" w:color="auto"/>
        <w:right w:val="none" w:sz="0" w:space="0" w:color="auto"/>
      </w:divBdr>
      <w:divsChild>
        <w:div w:id="868645955">
          <w:marLeft w:val="0"/>
          <w:marRight w:val="0"/>
          <w:marTop w:val="0"/>
          <w:marBottom w:val="0"/>
          <w:divBdr>
            <w:top w:val="none" w:sz="0" w:space="0" w:color="auto"/>
            <w:left w:val="none" w:sz="0" w:space="0" w:color="auto"/>
            <w:bottom w:val="none" w:sz="0" w:space="0" w:color="auto"/>
            <w:right w:val="none" w:sz="0" w:space="0" w:color="auto"/>
          </w:divBdr>
        </w:div>
      </w:divsChild>
    </w:div>
    <w:div w:id="1334339642">
      <w:bodyDiv w:val="1"/>
      <w:marLeft w:val="0"/>
      <w:marRight w:val="0"/>
      <w:marTop w:val="0"/>
      <w:marBottom w:val="0"/>
      <w:divBdr>
        <w:top w:val="none" w:sz="0" w:space="0" w:color="auto"/>
        <w:left w:val="none" w:sz="0" w:space="0" w:color="auto"/>
        <w:bottom w:val="none" w:sz="0" w:space="0" w:color="auto"/>
        <w:right w:val="none" w:sz="0" w:space="0" w:color="auto"/>
      </w:divBdr>
    </w:div>
    <w:div w:id="1348218066">
      <w:bodyDiv w:val="1"/>
      <w:marLeft w:val="0"/>
      <w:marRight w:val="0"/>
      <w:marTop w:val="0"/>
      <w:marBottom w:val="0"/>
      <w:divBdr>
        <w:top w:val="none" w:sz="0" w:space="0" w:color="auto"/>
        <w:left w:val="none" w:sz="0" w:space="0" w:color="auto"/>
        <w:bottom w:val="none" w:sz="0" w:space="0" w:color="auto"/>
        <w:right w:val="none" w:sz="0" w:space="0" w:color="auto"/>
      </w:divBdr>
    </w:div>
    <w:div w:id="1359506296">
      <w:bodyDiv w:val="1"/>
      <w:marLeft w:val="0"/>
      <w:marRight w:val="0"/>
      <w:marTop w:val="0"/>
      <w:marBottom w:val="0"/>
      <w:divBdr>
        <w:top w:val="none" w:sz="0" w:space="0" w:color="auto"/>
        <w:left w:val="none" w:sz="0" w:space="0" w:color="auto"/>
        <w:bottom w:val="none" w:sz="0" w:space="0" w:color="auto"/>
        <w:right w:val="none" w:sz="0" w:space="0" w:color="auto"/>
      </w:divBdr>
      <w:divsChild>
        <w:div w:id="823818597">
          <w:marLeft w:val="547"/>
          <w:marRight w:val="0"/>
          <w:marTop w:val="0"/>
          <w:marBottom w:val="0"/>
          <w:divBdr>
            <w:top w:val="none" w:sz="0" w:space="0" w:color="auto"/>
            <w:left w:val="none" w:sz="0" w:space="0" w:color="auto"/>
            <w:bottom w:val="none" w:sz="0" w:space="0" w:color="auto"/>
            <w:right w:val="none" w:sz="0" w:space="0" w:color="auto"/>
          </w:divBdr>
        </w:div>
      </w:divsChild>
    </w:div>
    <w:div w:id="1404334996">
      <w:bodyDiv w:val="1"/>
      <w:marLeft w:val="0"/>
      <w:marRight w:val="0"/>
      <w:marTop w:val="0"/>
      <w:marBottom w:val="0"/>
      <w:divBdr>
        <w:top w:val="none" w:sz="0" w:space="0" w:color="auto"/>
        <w:left w:val="none" w:sz="0" w:space="0" w:color="auto"/>
        <w:bottom w:val="none" w:sz="0" w:space="0" w:color="auto"/>
        <w:right w:val="none" w:sz="0" w:space="0" w:color="auto"/>
      </w:divBdr>
      <w:divsChild>
        <w:div w:id="381517411">
          <w:marLeft w:val="0"/>
          <w:marRight w:val="0"/>
          <w:marTop w:val="0"/>
          <w:marBottom w:val="0"/>
          <w:divBdr>
            <w:top w:val="none" w:sz="0" w:space="0" w:color="auto"/>
            <w:left w:val="none" w:sz="0" w:space="0" w:color="auto"/>
            <w:bottom w:val="none" w:sz="0" w:space="0" w:color="auto"/>
            <w:right w:val="none" w:sz="0" w:space="0" w:color="auto"/>
          </w:divBdr>
          <w:divsChild>
            <w:div w:id="73627758">
              <w:marLeft w:val="0"/>
              <w:marRight w:val="0"/>
              <w:marTop w:val="0"/>
              <w:marBottom w:val="0"/>
              <w:divBdr>
                <w:top w:val="none" w:sz="0" w:space="0" w:color="auto"/>
                <w:left w:val="none" w:sz="0" w:space="0" w:color="auto"/>
                <w:bottom w:val="none" w:sz="0" w:space="0" w:color="auto"/>
                <w:right w:val="none" w:sz="0" w:space="0" w:color="auto"/>
              </w:divBdr>
            </w:div>
            <w:div w:id="290476755">
              <w:marLeft w:val="0"/>
              <w:marRight w:val="0"/>
              <w:marTop w:val="0"/>
              <w:marBottom w:val="0"/>
              <w:divBdr>
                <w:top w:val="none" w:sz="0" w:space="0" w:color="auto"/>
                <w:left w:val="none" w:sz="0" w:space="0" w:color="auto"/>
                <w:bottom w:val="none" w:sz="0" w:space="0" w:color="auto"/>
                <w:right w:val="none" w:sz="0" w:space="0" w:color="auto"/>
              </w:divBdr>
            </w:div>
            <w:div w:id="403534115">
              <w:marLeft w:val="0"/>
              <w:marRight w:val="0"/>
              <w:marTop w:val="0"/>
              <w:marBottom w:val="0"/>
              <w:divBdr>
                <w:top w:val="none" w:sz="0" w:space="0" w:color="auto"/>
                <w:left w:val="none" w:sz="0" w:space="0" w:color="auto"/>
                <w:bottom w:val="none" w:sz="0" w:space="0" w:color="auto"/>
                <w:right w:val="none" w:sz="0" w:space="0" w:color="auto"/>
              </w:divBdr>
            </w:div>
            <w:div w:id="426537759">
              <w:marLeft w:val="0"/>
              <w:marRight w:val="0"/>
              <w:marTop w:val="0"/>
              <w:marBottom w:val="0"/>
              <w:divBdr>
                <w:top w:val="none" w:sz="0" w:space="0" w:color="auto"/>
                <w:left w:val="none" w:sz="0" w:space="0" w:color="auto"/>
                <w:bottom w:val="none" w:sz="0" w:space="0" w:color="auto"/>
                <w:right w:val="none" w:sz="0" w:space="0" w:color="auto"/>
              </w:divBdr>
            </w:div>
            <w:div w:id="1202134752">
              <w:marLeft w:val="0"/>
              <w:marRight w:val="0"/>
              <w:marTop w:val="0"/>
              <w:marBottom w:val="0"/>
              <w:divBdr>
                <w:top w:val="none" w:sz="0" w:space="0" w:color="auto"/>
                <w:left w:val="none" w:sz="0" w:space="0" w:color="auto"/>
                <w:bottom w:val="none" w:sz="0" w:space="0" w:color="auto"/>
                <w:right w:val="none" w:sz="0" w:space="0" w:color="auto"/>
              </w:divBdr>
            </w:div>
            <w:div w:id="1482456344">
              <w:marLeft w:val="0"/>
              <w:marRight w:val="0"/>
              <w:marTop w:val="0"/>
              <w:marBottom w:val="0"/>
              <w:divBdr>
                <w:top w:val="none" w:sz="0" w:space="0" w:color="auto"/>
                <w:left w:val="none" w:sz="0" w:space="0" w:color="auto"/>
                <w:bottom w:val="none" w:sz="0" w:space="0" w:color="auto"/>
                <w:right w:val="none" w:sz="0" w:space="0" w:color="auto"/>
              </w:divBdr>
            </w:div>
            <w:div w:id="1883856778">
              <w:marLeft w:val="0"/>
              <w:marRight w:val="0"/>
              <w:marTop w:val="0"/>
              <w:marBottom w:val="0"/>
              <w:divBdr>
                <w:top w:val="none" w:sz="0" w:space="0" w:color="auto"/>
                <w:left w:val="none" w:sz="0" w:space="0" w:color="auto"/>
                <w:bottom w:val="none" w:sz="0" w:space="0" w:color="auto"/>
                <w:right w:val="none" w:sz="0" w:space="0" w:color="auto"/>
              </w:divBdr>
            </w:div>
            <w:div w:id="2028556494">
              <w:marLeft w:val="0"/>
              <w:marRight w:val="0"/>
              <w:marTop w:val="0"/>
              <w:marBottom w:val="0"/>
              <w:divBdr>
                <w:top w:val="none" w:sz="0" w:space="0" w:color="auto"/>
                <w:left w:val="none" w:sz="0" w:space="0" w:color="auto"/>
                <w:bottom w:val="none" w:sz="0" w:space="0" w:color="auto"/>
                <w:right w:val="none" w:sz="0" w:space="0" w:color="auto"/>
              </w:divBdr>
            </w:div>
            <w:div w:id="20726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1193">
      <w:bodyDiv w:val="1"/>
      <w:marLeft w:val="0"/>
      <w:marRight w:val="0"/>
      <w:marTop w:val="0"/>
      <w:marBottom w:val="0"/>
      <w:divBdr>
        <w:top w:val="none" w:sz="0" w:space="0" w:color="auto"/>
        <w:left w:val="none" w:sz="0" w:space="0" w:color="auto"/>
        <w:bottom w:val="none" w:sz="0" w:space="0" w:color="auto"/>
        <w:right w:val="none" w:sz="0" w:space="0" w:color="auto"/>
      </w:divBdr>
    </w:div>
    <w:div w:id="1456291737">
      <w:bodyDiv w:val="1"/>
      <w:marLeft w:val="0"/>
      <w:marRight w:val="0"/>
      <w:marTop w:val="0"/>
      <w:marBottom w:val="0"/>
      <w:divBdr>
        <w:top w:val="none" w:sz="0" w:space="0" w:color="auto"/>
        <w:left w:val="none" w:sz="0" w:space="0" w:color="auto"/>
        <w:bottom w:val="none" w:sz="0" w:space="0" w:color="auto"/>
        <w:right w:val="none" w:sz="0" w:space="0" w:color="auto"/>
      </w:divBdr>
    </w:div>
    <w:div w:id="1475414669">
      <w:bodyDiv w:val="1"/>
      <w:marLeft w:val="0"/>
      <w:marRight w:val="0"/>
      <w:marTop w:val="0"/>
      <w:marBottom w:val="0"/>
      <w:divBdr>
        <w:top w:val="none" w:sz="0" w:space="0" w:color="auto"/>
        <w:left w:val="none" w:sz="0" w:space="0" w:color="auto"/>
        <w:bottom w:val="none" w:sz="0" w:space="0" w:color="auto"/>
        <w:right w:val="none" w:sz="0" w:space="0" w:color="auto"/>
      </w:divBdr>
      <w:divsChild>
        <w:div w:id="1910769166">
          <w:marLeft w:val="0"/>
          <w:marRight w:val="0"/>
          <w:marTop w:val="0"/>
          <w:marBottom w:val="0"/>
          <w:divBdr>
            <w:top w:val="none" w:sz="0" w:space="0" w:color="auto"/>
            <w:left w:val="none" w:sz="0" w:space="0" w:color="auto"/>
            <w:bottom w:val="none" w:sz="0" w:space="0" w:color="auto"/>
            <w:right w:val="none" w:sz="0" w:space="0" w:color="auto"/>
          </w:divBdr>
          <w:divsChild>
            <w:div w:id="84502347">
              <w:marLeft w:val="0"/>
              <w:marRight w:val="0"/>
              <w:marTop w:val="0"/>
              <w:marBottom w:val="0"/>
              <w:divBdr>
                <w:top w:val="none" w:sz="0" w:space="0" w:color="auto"/>
                <w:left w:val="none" w:sz="0" w:space="0" w:color="auto"/>
                <w:bottom w:val="none" w:sz="0" w:space="0" w:color="auto"/>
                <w:right w:val="none" w:sz="0" w:space="0" w:color="auto"/>
              </w:divBdr>
            </w:div>
            <w:div w:id="768503746">
              <w:marLeft w:val="0"/>
              <w:marRight w:val="0"/>
              <w:marTop w:val="0"/>
              <w:marBottom w:val="0"/>
              <w:divBdr>
                <w:top w:val="none" w:sz="0" w:space="0" w:color="auto"/>
                <w:left w:val="none" w:sz="0" w:space="0" w:color="auto"/>
                <w:bottom w:val="none" w:sz="0" w:space="0" w:color="auto"/>
                <w:right w:val="none" w:sz="0" w:space="0" w:color="auto"/>
              </w:divBdr>
            </w:div>
            <w:div w:id="822815685">
              <w:marLeft w:val="0"/>
              <w:marRight w:val="0"/>
              <w:marTop w:val="0"/>
              <w:marBottom w:val="0"/>
              <w:divBdr>
                <w:top w:val="none" w:sz="0" w:space="0" w:color="auto"/>
                <w:left w:val="none" w:sz="0" w:space="0" w:color="auto"/>
                <w:bottom w:val="none" w:sz="0" w:space="0" w:color="auto"/>
                <w:right w:val="none" w:sz="0" w:space="0" w:color="auto"/>
              </w:divBdr>
            </w:div>
            <w:div w:id="848254586">
              <w:marLeft w:val="0"/>
              <w:marRight w:val="0"/>
              <w:marTop w:val="0"/>
              <w:marBottom w:val="0"/>
              <w:divBdr>
                <w:top w:val="none" w:sz="0" w:space="0" w:color="auto"/>
                <w:left w:val="none" w:sz="0" w:space="0" w:color="auto"/>
                <w:bottom w:val="none" w:sz="0" w:space="0" w:color="auto"/>
                <w:right w:val="none" w:sz="0" w:space="0" w:color="auto"/>
              </w:divBdr>
            </w:div>
            <w:div w:id="1102609552">
              <w:marLeft w:val="0"/>
              <w:marRight w:val="0"/>
              <w:marTop w:val="0"/>
              <w:marBottom w:val="0"/>
              <w:divBdr>
                <w:top w:val="none" w:sz="0" w:space="0" w:color="auto"/>
                <w:left w:val="none" w:sz="0" w:space="0" w:color="auto"/>
                <w:bottom w:val="none" w:sz="0" w:space="0" w:color="auto"/>
                <w:right w:val="none" w:sz="0" w:space="0" w:color="auto"/>
              </w:divBdr>
            </w:div>
            <w:div w:id="1506088401">
              <w:marLeft w:val="0"/>
              <w:marRight w:val="0"/>
              <w:marTop w:val="0"/>
              <w:marBottom w:val="0"/>
              <w:divBdr>
                <w:top w:val="none" w:sz="0" w:space="0" w:color="auto"/>
                <w:left w:val="none" w:sz="0" w:space="0" w:color="auto"/>
                <w:bottom w:val="none" w:sz="0" w:space="0" w:color="auto"/>
                <w:right w:val="none" w:sz="0" w:space="0" w:color="auto"/>
              </w:divBdr>
            </w:div>
            <w:div w:id="1619798112">
              <w:marLeft w:val="0"/>
              <w:marRight w:val="0"/>
              <w:marTop w:val="0"/>
              <w:marBottom w:val="0"/>
              <w:divBdr>
                <w:top w:val="none" w:sz="0" w:space="0" w:color="auto"/>
                <w:left w:val="none" w:sz="0" w:space="0" w:color="auto"/>
                <w:bottom w:val="none" w:sz="0" w:space="0" w:color="auto"/>
                <w:right w:val="none" w:sz="0" w:space="0" w:color="auto"/>
              </w:divBdr>
            </w:div>
            <w:div w:id="2031372674">
              <w:marLeft w:val="0"/>
              <w:marRight w:val="0"/>
              <w:marTop w:val="0"/>
              <w:marBottom w:val="0"/>
              <w:divBdr>
                <w:top w:val="none" w:sz="0" w:space="0" w:color="auto"/>
                <w:left w:val="none" w:sz="0" w:space="0" w:color="auto"/>
                <w:bottom w:val="none" w:sz="0" w:space="0" w:color="auto"/>
                <w:right w:val="none" w:sz="0" w:space="0" w:color="auto"/>
              </w:divBdr>
            </w:div>
            <w:div w:id="2060472070">
              <w:marLeft w:val="0"/>
              <w:marRight w:val="0"/>
              <w:marTop w:val="0"/>
              <w:marBottom w:val="0"/>
              <w:divBdr>
                <w:top w:val="none" w:sz="0" w:space="0" w:color="auto"/>
                <w:left w:val="none" w:sz="0" w:space="0" w:color="auto"/>
                <w:bottom w:val="none" w:sz="0" w:space="0" w:color="auto"/>
                <w:right w:val="none" w:sz="0" w:space="0" w:color="auto"/>
              </w:divBdr>
            </w:div>
            <w:div w:id="2063096117">
              <w:marLeft w:val="0"/>
              <w:marRight w:val="0"/>
              <w:marTop w:val="0"/>
              <w:marBottom w:val="0"/>
              <w:divBdr>
                <w:top w:val="none" w:sz="0" w:space="0" w:color="auto"/>
                <w:left w:val="none" w:sz="0" w:space="0" w:color="auto"/>
                <w:bottom w:val="none" w:sz="0" w:space="0" w:color="auto"/>
                <w:right w:val="none" w:sz="0" w:space="0" w:color="auto"/>
              </w:divBdr>
            </w:div>
            <w:div w:id="21036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0773">
      <w:bodyDiv w:val="1"/>
      <w:marLeft w:val="0"/>
      <w:marRight w:val="0"/>
      <w:marTop w:val="0"/>
      <w:marBottom w:val="0"/>
      <w:divBdr>
        <w:top w:val="none" w:sz="0" w:space="0" w:color="auto"/>
        <w:left w:val="none" w:sz="0" w:space="0" w:color="auto"/>
        <w:bottom w:val="none" w:sz="0" w:space="0" w:color="auto"/>
        <w:right w:val="none" w:sz="0" w:space="0" w:color="auto"/>
      </w:divBdr>
    </w:div>
    <w:div w:id="1550342603">
      <w:bodyDiv w:val="1"/>
      <w:marLeft w:val="0"/>
      <w:marRight w:val="0"/>
      <w:marTop w:val="0"/>
      <w:marBottom w:val="0"/>
      <w:divBdr>
        <w:top w:val="none" w:sz="0" w:space="0" w:color="auto"/>
        <w:left w:val="none" w:sz="0" w:space="0" w:color="auto"/>
        <w:bottom w:val="none" w:sz="0" w:space="0" w:color="auto"/>
        <w:right w:val="none" w:sz="0" w:space="0" w:color="auto"/>
      </w:divBdr>
    </w:div>
    <w:div w:id="1598563260">
      <w:bodyDiv w:val="1"/>
      <w:marLeft w:val="0"/>
      <w:marRight w:val="0"/>
      <w:marTop w:val="0"/>
      <w:marBottom w:val="0"/>
      <w:divBdr>
        <w:top w:val="none" w:sz="0" w:space="0" w:color="auto"/>
        <w:left w:val="none" w:sz="0" w:space="0" w:color="auto"/>
        <w:bottom w:val="none" w:sz="0" w:space="0" w:color="auto"/>
        <w:right w:val="none" w:sz="0" w:space="0" w:color="auto"/>
      </w:divBdr>
    </w:div>
    <w:div w:id="1600680209">
      <w:bodyDiv w:val="1"/>
      <w:marLeft w:val="0"/>
      <w:marRight w:val="0"/>
      <w:marTop w:val="0"/>
      <w:marBottom w:val="0"/>
      <w:divBdr>
        <w:top w:val="none" w:sz="0" w:space="0" w:color="auto"/>
        <w:left w:val="none" w:sz="0" w:space="0" w:color="auto"/>
        <w:bottom w:val="none" w:sz="0" w:space="0" w:color="auto"/>
        <w:right w:val="none" w:sz="0" w:space="0" w:color="auto"/>
      </w:divBdr>
    </w:div>
    <w:div w:id="1650553999">
      <w:bodyDiv w:val="1"/>
      <w:marLeft w:val="0"/>
      <w:marRight w:val="0"/>
      <w:marTop w:val="0"/>
      <w:marBottom w:val="0"/>
      <w:divBdr>
        <w:top w:val="none" w:sz="0" w:space="0" w:color="auto"/>
        <w:left w:val="none" w:sz="0" w:space="0" w:color="auto"/>
        <w:bottom w:val="none" w:sz="0" w:space="0" w:color="auto"/>
        <w:right w:val="none" w:sz="0" w:space="0" w:color="auto"/>
      </w:divBdr>
    </w:div>
    <w:div w:id="1667979741">
      <w:bodyDiv w:val="1"/>
      <w:marLeft w:val="0"/>
      <w:marRight w:val="0"/>
      <w:marTop w:val="0"/>
      <w:marBottom w:val="0"/>
      <w:divBdr>
        <w:top w:val="none" w:sz="0" w:space="0" w:color="auto"/>
        <w:left w:val="none" w:sz="0" w:space="0" w:color="auto"/>
        <w:bottom w:val="none" w:sz="0" w:space="0" w:color="auto"/>
        <w:right w:val="none" w:sz="0" w:space="0" w:color="auto"/>
      </w:divBdr>
    </w:div>
    <w:div w:id="1686784212">
      <w:bodyDiv w:val="1"/>
      <w:marLeft w:val="0"/>
      <w:marRight w:val="0"/>
      <w:marTop w:val="0"/>
      <w:marBottom w:val="0"/>
      <w:divBdr>
        <w:top w:val="none" w:sz="0" w:space="0" w:color="auto"/>
        <w:left w:val="none" w:sz="0" w:space="0" w:color="auto"/>
        <w:bottom w:val="none" w:sz="0" w:space="0" w:color="auto"/>
        <w:right w:val="none" w:sz="0" w:space="0" w:color="auto"/>
      </w:divBdr>
    </w:div>
    <w:div w:id="1690640452">
      <w:bodyDiv w:val="1"/>
      <w:marLeft w:val="0"/>
      <w:marRight w:val="0"/>
      <w:marTop w:val="0"/>
      <w:marBottom w:val="0"/>
      <w:divBdr>
        <w:top w:val="none" w:sz="0" w:space="0" w:color="auto"/>
        <w:left w:val="none" w:sz="0" w:space="0" w:color="auto"/>
        <w:bottom w:val="none" w:sz="0" w:space="0" w:color="auto"/>
        <w:right w:val="none" w:sz="0" w:space="0" w:color="auto"/>
      </w:divBdr>
    </w:div>
    <w:div w:id="1696037495">
      <w:bodyDiv w:val="1"/>
      <w:marLeft w:val="0"/>
      <w:marRight w:val="0"/>
      <w:marTop w:val="0"/>
      <w:marBottom w:val="0"/>
      <w:divBdr>
        <w:top w:val="none" w:sz="0" w:space="0" w:color="auto"/>
        <w:left w:val="none" w:sz="0" w:space="0" w:color="auto"/>
        <w:bottom w:val="none" w:sz="0" w:space="0" w:color="auto"/>
        <w:right w:val="none" w:sz="0" w:space="0" w:color="auto"/>
      </w:divBdr>
      <w:divsChild>
        <w:div w:id="88282531">
          <w:marLeft w:val="0"/>
          <w:marRight w:val="0"/>
          <w:marTop w:val="0"/>
          <w:marBottom w:val="0"/>
          <w:divBdr>
            <w:top w:val="none" w:sz="0" w:space="0" w:color="auto"/>
            <w:left w:val="none" w:sz="0" w:space="0" w:color="auto"/>
            <w:bottom w:val="none" w:sz="0" w:space="0" w:color="auto"/>
            <w:right w:val="none" w:sz="0" w:space="0" w:color="auto"/>
          </w:divBdr>
        </w:div>
        <w:div w:id="114980551">
          <w:marLeft w:val="0"/>
          <w:marRight w:val="0"/>
          <w:marTop w:val="0"/>
          <w:marBottom w:val="0"/>
          <w:divBdr>
            <w:top w:val="none" w:sz="0" w:space="0" w:color="auto"/>
            <w:left w:val="none" w:sz="0" w:space="0" w:color="auto"/>
            <w:bottom w:val="none" w:sz="0" w:space="0" w:color="auto"/>
            <w:right w:val="none" w:sz="0" w:space="0" w:color="auto"/>
          </w:divBdr>
        </w:div>
        <w:div w:id="475418872">
          <w:marLeft w:val="0"/>
          <w:marRight w:val="0"/>
          <w:marTop w:val="0"/>
          <w:marBottom w:val="0"/>
          <w:divBdr>
            <w:top w:val="none" w:sz="0" w:space="0" w:color="auto"/>
            <w:left w:val="none" w:sz="0" w:space="0" w:color="auto"/>
            <w:bottom w:val="none" w:sz="0" w:space="0" w:color="auto"/>
            <w:right w:val="none" w:sz="0" w:space="0" w:color="auto"/>
          </w:divBdr>
        </w:div>
        <w:div w:id="565411649">
          <w:marLeft w:val="0"/>
          <w:marRight w:val="0"/>
          <w:marTop w:val="0"/>
          <w:marBottom w:val="0"/>
          <w:divBdr>
            <w:top w:val="none" w:sz="0" w:space="0" w:color="auto"/>
            <w:left w:val="none" w:sz="0" w:space="0" w:color="auto"/>
            <w:bottom w:val="none" w:sz="0" w:space="0" w:color="auto"/>
            <w:right w:val="none" w:sz="0" w:space="0" w:color="auto"/>
          </w:divBdr>
        </w:div>
        <w:div w:id="744306448">
          <w:marLeft w:val="0"/>
          <w:marRight w:val="0"/>
          <w:marTop w:val="0"/>
          <w:marBottom w:val="0"/>
          <w:divBdr>
            <w:top w:val="none" w:sz="0" w:space="0" w:color="auto"/>
            <w:left w:val="none" w:sz="0" w:space="0" w:color="auto"/>
            <w:bottom w:val="none" w:sz="0" w:space="0" w:color="auto"/>
            <w:right w:val="none" w:sz="0" w:space="0" w:color="auto"/>
          </w:divBdr>
        </w:div>
        <w:div w:id="999770031">
          <w:marLeft w:val="0"/>
          <w:marRight w:val="0"/>
          <w:marTop w:val="0"/>
          <w:marBottom w:val="0"/>
          <w:divBdr>
            <w:top w:val="none" w:sz="0" w:space="0" w:color="auto"/>
            <w:left w:val="none" w:sz="0" w:space="0" w:color="auto"/>
            <w:bottom w:val="none" w:sz="0" w:space="0" w:color="auto"/>
            <w:right w:val="none" w:sz="0" w:space="0" w:color="auto"/>
          </w:divBdr>
        </w:div>
        <w:div w:id="1136685137">
          <w:marLeft w:val="0"/>
          <w:marRight w:val="0"/>
          <w:marTop w:val="0"/>
          <w:marBottom w:val="0"/>
          <w:divBdr>
            <w:top w:val="none" w:sz="0" w:space="0" w:color="auto"/>
            <w:left w:val="none" w:sz="0" w:space="0" w:color="auto"/>
            <w:bottom w:val="none" w:sz="0" w:space="0" w:color="auto"/>
            <w:right w:val="none" w:sz="0" w:space="0" w:color="auto"/>
          </w:divBdr>
        </w:div>
        <w:div w:id="1156992279">
          <w:marLeft w:val="0"/>
          <w:marRight w:val="0"/>
          <w:marTop w:val="0"/>
          <w:marBottom w:val="0"/>
          <w:divBdr>
            <w:top w:val="none" w:sz="0" w:space="0" w:color="auto"/>
            <w:left w:val="none" w:sz="0" w:space="0" w:color="auto"/>
            <w:bottom w:val="none" w:sz="0" w:space="0" w:color="auto"/>
            <w:right w:val="none" w:sz="0" w:space="0" w:color="auto"/>
          </w:divBdr>
        </w:div>
        <w:div w:id="1247878979">
          <w:marLeft w:val="0"/>
          <w:marRight w:val="0"/>
          <w:marTop w:val="0"/>
          <w:marBottom w:val="0"/>
          <w:divBdr>
            <w:top w:val="none" w:sz="0" w:space="0" w:color="auto"/>
            <w:left w:val="none" w:sz="0" w:space="0" w:color="auto"/>
            <w:bottom w:val="none" w:sz="0" w:space="0" w:color="auto"/>
            <w:right w:val="none" w:sz="0" w:space="0" w:color="auto"/>
          </w:divBdr>
        </w:div>
        <w:div w:id="1511990728">
          <w:marLeft w:val="0"/>
          <w:marRight w:val="0"/>
          <w:marTop w:val="0"/>
          <w:marBottom w:val="0"/>
          <w:divBdr>
            <w:top w:val="none" w:sz="0" w:space="0" w:color="auto"/>
            <w:left w:val="none" w:sz="0" w:space="0" w:color="auto"/>
            <w:bottom w:val="none" w:sz="0" w:space="0" w:color="auto"/>
            <w:right w:val="none" w:sz="0" w:space="0" w:color="auto"/>
          </w:divBdr>
        </w:div>
        <w:div w:id="1686208478">
          <w:marLeft w:val="0"/>
          <w:marRight w:val="0"/>
          <w:marTop w:val="0"/>
          <w:marBottom w:val="0"/>
          <w:divBdr>
            <w:top w:val="none" w:sz="0" w:space="0" w:color="auto"/>
            <w:left w:val="none" w:sz="0" w:space="0" w:color="auto"/>
            <w:bottom w:val="none" w:sz="0" w:space="0" w:color="auto"/>
            <w:right w:val="none" w:sz="0" w:space="0" w:color="auto"/>
          </w:divBdr>
        </w:div>
        <w:div w:id="1801221920">
          <w:marLeft w:val="0"/>
          <w:marRight w:val="0"/>
          <w:marTop w:val="0"/>
          <w:marBottom w:val="0"/>
          <w:divBdr>
            <w:top w:val="none" w:sz="0" w:space="0" w:color="auto"/>
            <w:left w:val="none" w:sz="0" w:space="0" w:color="auto"/>
            <w:bottom w:val="none" w:sz="0" w:space="0" w:color="auto"/>
            <w:right w:val="none" w:sz="0" w:space="0" w:color="auto"/>
          </w:divBdr>
        </w:div>
        <w:div w:id="1924097031">
          <w:marLeft w:val="0"/>
          <w:marRight w:val="0"/>
          <w:marTop w:val="0"/>
          <w:marBottom w:val="0"/>
          <w:divBdr>
            <w:top w:val="none" w:sz="0" w:space="0" w:color="auto"/>
            <w:left w:val="none" w:sz="0" w:space="0" w:color="auto"/>
            <w:bottom w:val="none" w:sz="0" w:space="0" w:color="auto"/>
            <w:right w:val="none" w:sz="0" w:space="0" w:color="auto"/>
          </w:divBdr>
        </w:div>
        <w:div w:id="2054501434">
          <w:marLeft w:val="0"/>
          <w:marRight w:val="0"/>
          <w:marTop w:val="0"/>
          <w:marBottom w:val="0"/>
          <w:divBdr>
            <w:top w:val="none" w:sz="0" w:space="0" w:color="auto"/>
            <w:left w:val="none" w:sz="0" w:space="0" w:color="auto"/>
            <w:bottom w:val="none" w:sz="0" w:space="0" w:color="auto"/>
            <w:right w:val="none" w:sz="0" w:space="0" w:color="auto"/>
          </w:divBdr>
        </w:div>
      </w:divsChild>
    </w:div>
    <w:div w:id="1698460749">
      <w:bodyDiv w:val="1"/>
      <w:marLeft w:val="0"/>
      <w:marRight w:val="0"/>
      <w:marTop w:val="0"/>
      <w:marBottom w:val="0"/>
      <w:divBdr>
        <w:top w:val="none" w:sz="0" w:space="0" w:color="auto"/>
        <w:left w:val="none" w:sz="0" w:space="0" w:color="auto"/>
        <w:bottom w:val="none" w:sz="0" w:space="0" w:color="auto"/>
        <w:right w:val="none" w:sz="0" w:space="0" w:color="auto"/>
      </w:divBdr>
    </w:div>
    <w:div w:id="1759786389">
      <w:bodyDiv w:val="1"/>
      <w:marLeft w:val="0"/>
      <w:marRight w:val="0"/>
      <w:marTop w:val="0"/>
      <w:marBottom w:val="0"/>
      <w:divBdr>
        <w:top w:val="none" w:sz="0" w:space="0" w:color="auto"/>
        <w:left w:val="none" w:sz="0" w:space="0" w:color="auto"/>
        <w:bottom w:val="none" w:sz="0" w:space="0" w:color="auto"/>
        <w:right w:val="none" w:sz="0" w:space="0" w:color="auto"/>
      </w:divBdr>
      <w:divsChild>
        <w:div w:id="552041290">
          <w:marLeft w:val="2045"/>
          <w:marRight w:val="0"/>
          <w:marTop w:val="0"/>
          <w:marBottom w:val="0"/>
          <w:divBdr>
            <w:top w:val="none" w:sz="0" w:space="0" w:color="auto"/>
            <w:left w:val="none" w:sz="0" w:space="0" w:color="auto"/>
            <w:bottom w:val="none" w:sz="0" w:space="0" w:color="auto"/>
            <w:right w:val="none" w:sz="0" w:space="0" w:color="auto"/>
          </w:divBdr>
        </w:div>
      </w:divsChild>
    </w:div>
    <w:div w:id="1789816507">
      <w:bodyDiv w:val="1"/>
      <w:marLeft w:val="0"/>
      <w:marRight w:val="0"/>
      <w:marTop w:val="0"/>
      <w:marBottom w:val="0"/>
      <w:divBdr>
        <w:top w:val="none" w:sz="0" w:space="0" w:color="auto"/>
        <w:left w:val="none" w:sz="0" w:space="0" w:color="auto"/>
        <w:bottom w:val="none" w:sz="0" w:space="0" w:color="auto"/>
        <w:right w:val="none" w:sz="0" w:space="0" w:color="auto"/>
      </w:divBdr>
      <w:divsChild>
        <w:div w:id="1100415398">
          <w:marLeft w:val="547"/>
          <w:marRight w:val="0"/>
          <w:marTop w:val="0"/>
          <w:marBottom w:val="0"/>
          <w:divBdr>
            <w:top w:val="none" w:sz="0" w:space="0" w:color="auto"/>
            <w:left w:val="none" w:sz="0" w:space="0" w:color="auto"/>
            <w:bottom w:val="none" w:sz="0" w:space="0" w:color="auto"/>
            <w:right w:val="none" w:sz="0" w:space="0" w:color="auto"/>
          </w:divBdr>
        </w:div>
        <w:div w:id="1666010534">
          <w:marLeft w:val="547"/>
          <w:marRight w:val="0"/>
          <w:marTop w:val="0"/>
          <w:marBottom w:val="0"/>
          <w:divBdr>
            <w:top w:val="none" w:sz="0" w:space="0" w:color="auto"/>
            <w:left w:val="none" w:sz="0" w:space="0" w:color="auto"/>
            <w:bottom w:val="none" w:sz="0" w:space="0" w:color="auto"/>
            <w:right w:val="none" w:sz="0" w:space="0" w:color="auto"/>
          </w:divBdr>
        </w:div>
      </w:divsChild>
    </w:div>
    <w:div w:id="1797064920">
      <w:bodyDiv w:val="1"/>
      <w:marLeft w:val="0"/>
      <w:marRight w:val="0"/>
      <w:marTop w:val="0"/>
      <w:marBottom w:val="0"/>
      <w:divBdr>
        <w:top w:val="none" w:sz="0" w:space="0" w:color="auto"/>
        <w:left w:val="none" w:sz="0" w:space="0" w:color="auto"/>
        <w:bottom w:val="none" w:sz="0" w:space="0" w:color="auto"/>
        <w:right w:val="none" w:sz="0" w:space="0" w:color="auto"/>
      </w:divBdr>
    </w:div>
    <w:div w:id="1836801997">
      <w:bodyDiv w:val="1"/>
      <w:marLeft w:val="0"/>
      <w:marRight w:val="0"/>
      <w:marTop w:val="0"/>
      <w:marBottom w:val="0"/>
      <w:divBdr>
        <w:top w:val="none" w:sz="0" w:space="0" w:color="auto"/>
        <w:left w:val="none" w:sz="0" w:space="0" w:color="auto"/>
        <w:bottom w:val="none" w:sz="0" w:space="0" w:color="auto"/>
        <w:right w:val="none" w:sz="0" w:space="0" w:color="auto"/>
      </w:divBdr>
    </w:div>
    <w:div w:id="1851792124">
      <w:bodyDiv w:val="1"/>
      <w:marLeft w:val="0"/>
      <w:marRight w:val="0"/>
      <w:marTop w:val="0"/>
      <w:marBottom w:val="0"/>
      <w:divBdr>
        <w:top w:val="none" w:sz="0" w:space="0" w:color="auto"/>
        <w:left w:val="none" w:sz="0" w:space="0" w:color="auto"/>
        <w:bottom w:val="none" w:sz="0" w:space="0" w:color="auto"/>
        <w:right w:val="none" w:sz="0" w:space="0" w:color="auto"/>
      </w:divBdr>
    </w:div>
    <w:div w:id="1857772603">
      <w:bodyDiv w:val="1"/>
      <w:marLeft w:val="0"/>
      <w:marRight w:val="0"/>
      <w:marTop w:val="0"/>
      <w:marBottom w:val="0"/>
      <w:divBdr>
        <w:top w:val="none" w:sz="0" w:space="0" w:color="auto"/>
        <w:left w:val="none" w:sz="0" w:space="0" w:color="auto"/>
        <w:bottom w:val="none" w:sz="0" w:space="0" w:color="auto"/>
        <w:right w:val="none" w:sz="0" w:space="0" w:color="auto"/>
      </w:divBdr>
      <w:divsChild>
        <w:div w:id="1176187847">
          <w:marLeft w:val="1440"/>
          <w:marRight w:val="0"/>
          <w:marTop w:val="115"/>
          <w:marBottom w:val="0"/>
          <w:divBdr>
            <w:top w:val="none" w:sz="0" w:space="0" w:color="auto"/>
            <w:left w:val="none" w:sz="0" w:space="0" w:color="auto"/>
            <w:bottom w:val="none" w:sz="0" w:space="0" w:color="auto"/>
            <w:right w:val="none" w:sz="0" w:space="0" w:color="auto"/>
          </w:divBdr>
        </w:div>
        <w:div w:id="1264075973">
          <w:marLeft w:val="1440"/>
          <w:marRight w:val="0"/>
          <w:marTop w:val="115"/>
          <w:marBottom w:val="0"/>
          <w:divBdr>
            <w:top w:val="none" w:sz="0" w:space="0" w:color="auto"/>
            <w:left w:val="none" w:sz="0" w:space="0" w:color="auto"/>
            <w:bottom w:val="none" w:sz="0" w:space="0" w:color="auto"/>
            <w:right w:val="none" w:sz="0" w:space="0" w:color="auto"/>
          </w:divBdr>
        </w:div>
        <w:div w:id="1410928690">
          <w:marLeft w:val="1440"/>
          <w:marRight w:val="0"/>
          <w:marTop w:val="0"/>
          <w:marBottom w:val="0"/>
          <w:divBdr>
            <w:top w:val="none" w:sz="0" w:space="0" w:color="auto"/>
            <w:left w:val="none" w:sz="0" w:space="0" w:color="auto"/>
            <w:bottom w:val="none" w:sz="0" w:space="0" w:color="auto"/>
            <w:right w:val="none" w:sz="0" w:space="0" w:color="auto"/>
          </w:divBdr>
        </w:div>
        <w:div w:id="1463620581">
          <w:marLeft w:val="1440"/>
          <w:marRight w:val="0"/>
          <w:marTop w:val="115"/>
          <w:marBottom w:val="0"/>
          <w:divBdr>
            <w:top w:val="none" w:sz="0" w:space="0" w:color="auto"/>
            <w:left w:val="none" w:sz="0" w:space="0" w:color="auto"/>
            <w:bottom w:val="none" w:sz="0" w:space="0" w:color="auto"/>
            <w:right w:val="none" w:sz="0" w:space="0" w:color="auto"/>
          </w:divBdr>
        </w:div>
        <w:div w:id="1525826004">
          <w:marLeft w:val="1440"/>
          <w:marRight w:val="0"/>
          <w:marTop w:val="115"/>
          <w:marBottom w:val="0"/>
          <w:divBdr>
            <w:top w:val="none" w:sz="0" w:space="0" w:color="auto"/>
            <w:left w:val="none" w:sz="0" w:space="0" w:color="auto"/>
            <w:bottom w:val="none" w:sz="0" w:space="0" w:color="auto"/>
            <w:right w:val="none" w:sz="0" w:space="0" w:color="auto"/>
          </w:divBdr>
        </w:div>
        <w:div w:id="1654405073">
          <w:marLeft w:val="1440"/>
          <w:marRight w:val="0"/>
          <w:marTop w:val="115"/>
          <w:marBottom w:val="0"/>
          <w:divBdr>
            <w:top w:val="none" w:sz="0" w:space="0" w:color="auto"/>
            <w:left w:val="none" w:sz="0" w:space="0" w:color="auto"/>
            <w:bottom w:val="none" w:sz="0" w:space="0" w:color="auto"/>
            <w:right w:val="none" w:sz="0" w:space="0" w:color="auto"/>
          </w:divBdr>
        </w:div>
        <w:div w:id="2082363395">
          <w:marLeft w:val="1440"/>
          <w:marRight w:val="0"/>
          <w:marTop w:val="115"/>
          <w:marBottom w:val="0"/>
          <w:divBdr>
            <w:top w:val="none" w:sz="0" w:space="0" w:color="auto"/>
            <w:left w:val="none" w:sz="0" w:space="0" w:color="auto"/>
            <w:bottom w:val="none" w:sz="0" w:space="0" w:color="auto"/>
            <w:right w:val="none" w:sz="0" w:space="0" w:color="auto"/>
          </w:divBdr>
        </w:div>
        <w:div w:id="2108958272">
          <w:marLeft w:val="1440"/>
          <w:marRight w:val="0"/>
          <w:marTop w:val="115"/>
          <w:marBottom w:val="0"/>
          <w:divBdr>
            <w:top w:val="none" w:sz="0" w:space="0" w:color="auto"/>
            <w:left w:val="none" w:sz="0" w:space="0" w:color="auto"/>
            <w:bottom w:val="none" w:sz="0" w:space="0" w:color="auto"/>
            <w:right w:val="none" w:sz="0" w:space="0" w:color="auto"/>
          </w:divBdr>
        </w:div>
      </w:divsChild>
    </w:div>
    <w:div w:id="1860385068">
      <w:bodyDiv w:val="1"/>
      <w:marLeft w:val="0"/>
      <w:marRight w:val="0"/>
      <w:marTop w:val="0"/>
      <w:marBottom w:val="0"/>
      <w:divBdr>
        <w:top w:val="none" w:sz="0" w:space="0" w:color="auto"/>
        <w:left w:val="none" w:sz="0" w:space="0" w:color="auto"/>
        <w:bottom w:val="none" w:sz="0" w:space="0" w:color="auto"/>
        <w:right w:val="none" w:sz="0" w:space="0" w:color="auto"/>
      </w:divBdr>
    </w:div>
    <w:div w:id="1902909317">
      <w:bodyDiv w:val="1"/>
      <w:marLeft w:val="0"/>
      <w:marRight w:val="0"/>
      <w:marTop w:val="0"/>
      <w:marBottom w:val="0"/>
      <w:divBdr>
        <w:top w:val="none" w:sz="0" w:space="0" w:color="auto"/>
        <w:left w:val="none" w:sz="0" w:space="0" w:color="auto"/>
        <w:bottom w:val="none" w:sz="0" w:space="0" w:color="auto"/>
        <w:right w:val="none" w:sz="0" w:space="0" w:color="auto"/>
      </w:divBdr>
      <w:divsChild>
        <w:div w:id="438373405">
          <w:marLeft w:val="1354"/>
          <w:marRight w:val="0"/>
          <w:marTop w:val="170"/>
          <w:marBottom w:val="0"/>
          <w:divBdr>
            <w:top w:val="none" w:sz="0" w:space="0" w:color="auto"/>
            <w:left w:val="none" w:sz="0" w:space="0" w:color="auto"/>
            <w:bottom w:val="none" w:sz="0" w:space="0" w:color="auto"/>
            <w:right w:val="none" w:sz="0" w:space="0" w:color="auto"/>
          </w:divBdr>
        </w:div>
        <w:div w:id="512186476">
          <w:marLeft w:val="1354"/>
          <w:marRight w:val="0"/>
          <w:marTop w:val="170"/>
          <w:marBottom w:val="0"/>
          <w:divBdr>
            <w:top w:val="none" w:sz="0" w:space="0" w:color="auto"/>
            <w:left w:val="none" w:sz="0" w:space="0" w:color="auto"/>
            <w:bottom w:val="none" w:sz="0" w:space="0" w:color="auto"/>
            <w:right w:val="none" w:sz="0" w:space="0" w:color="auto"/>
          </w:divBdr>
        </w:div>
        <w:div w:id="1110126569">
          <w:marLeft w:val="1354"/>
          <w:marRight w:val="0"/>
          <w:marTop w:val="170"/>
          <w:marBottom w:val="0"/>
          <w:divBdr>
            <w:top w:val="none" w:sz="0" w:space="0" w:color="auto"/>
            <w:left w:val="none" w:sz="0" w:space="0" w:color="auto"/>
            <w:bottom w:val="none" w:sz="0" w:space="0" w:color="auto"/>
            <w:right w:val="none" w:sz="0" w:space="0" w:color="auto"/>
          </w:divBdr>
        </w:div>
        <w:div w:id="1228609731">
          <w:marLeft w:val="1354"/>
          <w:marRight w:val="0"/>
          <w:marTop w:val="170"/>
          <w:marBottom w:val="0"/>
          <w:divBdr>
            <w:top w:val="none" w:sz="0" w:space="0" w:color="auto"/>
            <w:left w:val="none" w:sz="0" w:space="0" w:color="auto"/>
            <w:bottom w:val="none" w:sz="0" w:space="0" w:color="auto"/>
            <w:right w:val="none" w:sz="0" w:space="0" w:color="auto"/>
          </w:divBdr>
        </w:div>
      </w:divsChild>
    </w:div>
    <w:div w:id="1907521268">
      <w:bodyDiv w:val="1"/>
      <w:marLeft w:val="0"/>
      <w:marRight w:val="0"/>
      <w:marTop w:val="0"/>
      <w:marBottom w:val="0"/>
      <w:divBdr>
        <w:top w:val="none" w:sz="0" w:space="0" w:color="auto"/>
        <w:left w:val="none" w:sz="0" w:space="0" w:color="auto"/>
        <w:bottom w:val="none" w:sz="0" w:space="0" w:color="auto"/>
        <w:right w:val="none" w:sz="0" w:space="0" w:color="auto"/>
      </w:divBdr>
    </w:div>
    <w:div w:id="1941143000">
      <w:bodyDiv w:val="1"/>
      <w:marLeft w:val="0"/>
      <w:marRight w:val="0"/>
      <w:marTop w:val="0"/>
      <w:marBottom w:val="0"/>
      <w:divBdr>
        <w:top w:val="none" w:sz="0" w:space="0" w:color="auto"/>
        <w:left w:val="none" w:sz="0" w:space="0" w:color="auto"/>
        <w:bottom w:val="none" w:sz="0" w:space="0" w:color="auto"/>
        <w:right w:val="none" w:sz="0" w:space="0" w:color="auto"/>
      </w:divBdr>
    </w:div>
    <w:div w:id="1956054406">
      <w:bodyDiv w:val="1"/>
      <w:marLeft w:val="0"/>
      <w:marRight w:val="0"/>
      <w:marTop w:val="0"/>
      <w:marBottom w:val="0"/>
      <w:divBdr>
        <w:top w:val="none" w:sz="0" w:space="0" w:color="auto"/>
        <w:left w:val="none" w:sz="0" w:space="0" w:color="auto"/>
        <w:bottom w:val="none" w:sz="0" w:space="0" w:color="auto"/>
        <w:right w:val="none" w:sz="0" w:space="0" w:color="auto"/>
      </w:divBdr>
    </w:div>
    <w:div w:id="2013146150">
      <w:bodyDiv w:val="1"/>
      <w:marLeft w:val="0"/>
      <w:marRight w:val="0"/>
      <w:marTop w:val="0"/>
      <w:marBottom w:val="0"/>
      <w:divBdr>
        <w:top w:val="none" w:sz="0" w:space="0" w:color="auto"/>
        <w:left w:val="none" w:sz="0" w:space="0" w:color="auto"/>
        <w:bottom w:val="none" w:sz="0" w:space="0" w:color="auto"/>
        <w:right w:val="none" w:sz="0" w:space="0" w:color="auto"/>
      </w:divBdr>
    </w:div>
    <w:div w:id="2033921554">
      <w:bodyDiv w:val="1"/>
      <w:marLeft w:val="0"/>
      <w:marRight w:val="0"/>
      <w:marTop w:val="0"/>
      <w:marBottom w:val="0"/>
      <w:divBdr>
        <w:top w:val="none" w:sz="0" w:space="0" w:color="auto"/>
        <w:left w:val="none" w:sz="0" w:space="0" w:color="auto"/>
        <w:bottom w:val="none" w:sz="0" w:space="0" w:color="auto"/>
        <w:right w:val="none" w:sz="0" w:space="0" w:color="auto"/>
      </w:divBdr>
    </w:div>
    <w:div w:id="2035878808">
      <w:bodyDiv w:val="1"/>
      <w:marLeft w:val="0"/>
      <w:marRight w:val="0"/>
      <w:marTop w:val="0"/>
      <w:marBottom w:val="0"/>
      <w:divBdr>
        <w:top w:val="none" w:sz="0" w:space="0" w:color="auto"/>
        <w:left w:val="none" w:sz="0" w:space="0" w:color="auto"/>
        <w:bottom w:val="none" w:sz="0" w:space="0" w:color="auto"/>
        <w:right w:val="none" w:sz="0" w:space="0" w:color="auto"/>
      </w:divBdr>
      <w:divsChild>
        <w:div w:id="1304969117">
          <w:marLeft w:val="0"/>
          <w:marRight w:val="0"/>
          <w:marTop w:val="0"/>
          <w:marBottom w:val="0"/>
          <w:divBdr>
            <w:top w:val="none" w:sz="0" w:space="0" w:color="auto"/>
            <w:left w:val="none" w:sz="0" w:space="0" w:color="auto"/>
            <w:bottom w:val="none" w:sz="0" w:space="0" w:color="auto"/>
            <w:right w:val="none" w:sz="0" w:space="0" w:color="auto"/>
          </w:divBdr>
        </w:div>
      </w:divsChild>
    </w:div>
    <w:div w:id="2041008417">
      <w:bodyDiv w:val="1"/>
      <w:marLeft w:val="0"/>
      <w:marRight w:val="0"/>
      <w:marTop w:val="0"/>
      <w:marBottom w:val="0"/>
      <w:divBdr>
        <w:top w:val="none" w:sz="0" w:space="0" w:color="auto"/>
        <w:left w:val="none" w:sz="0" w:space="0" w:color="auto"/>
        <w:bottom w:val="none" w:sz="0" w:space="0" w:color="auto"/>
        <w:right w:val="none" w:sz="0" w:space="0" w:color="auto"/>
      </w:divBdr>
    </w:div>
    <w:div w:id="2045249859">
      <w:bodyDiv w:val="1"/>
      <w:marLeft w:val="0"/>
      <w:marRight w:val="0"/>
      <w:marTop w:val="0"/>
      <w:marBottom w:val="0"/>
      <w:divBdr>
        <w:top w:val="none" w:sz="0" w:space="0" w:color="auto"/>
        <w:left w:val="none" w:sz="0" w:space="0" w:color="auto"/>
        <w:bottom w:val="none" w:sz="0" w:space="0" w:color="auto"/>
        <w:right w:val="none" w:sz="0" w:space="0" w:color="auto"/>
      </w:divBdr>
    </w:div>
    <w:div w:id="206028207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15">
          <w:marLeft w:val="0"/>
          <w:marRight w:val="0"/>
          <w:marTop w:val="0"/>
          <w:marBottom w:val="0"/>
          <w:divBdr>
            <w:top w:val="none" w:sz="0" w:space="0" w:color="auto"/>
            <w:left w:val="none" w:sz="0" w:space="0" w:color="auto"/>
            <w:bottom w:val="none" w:sz="0" w:space="0" w:color="auto"/>
            <w:right w:val="none" w:sz="0" w:space="0" w:color="auto"/>
          </w:divBdr>
          <w:divsChild>
            <w:div w:id="46955731">
              <w:marLeft w:val="0"/>
              <w:marRight w:val="0"/>
              <w:marTop w:val="0"/>
              <w:marBottom w:val="0"/>
              <w:divBdr>
                <w:top w:val="none" w:sz="0" w:space="0" w:color="auto"/>
                <w:left w:val="none" w:sz="0" w:space="0" w:color="auto"/>
                <w:bottom w:val="none" w:sz="0" w:space="0" w:color="auto"/>
                <w:right w:val="none" w:sz="0" w:space="0" w:color="auto"/>
              </w:divBdr>
            </w:div>
            <w:div w:id="51469907">
              <w:marLeft w:val="0"/>
              <w:marRight w:val="0"/>
              <w:marTop w:val="0"/>
              <w:marBottom w:val="0"/>
              <w:divBdr>
                <w:top w:val="none" w:sz="0" w:space="0" w:color="auto"/>
                <w:left w:val="none" w:sz="0" w:space="0" w:color="auto"/>
                <w:bottom w:val="none" w:sz="0" w:space="0" w:color="auto"/>
                <w:right w:val="none" w:sz="0" w:space="0" w:color="auto"/>
              </w:divBdr>
            </w:div>
            <w:div w:id="69735475">
              <w:marLeft w:val="0"/>
              <w:marRight w:val="0"/>
              <w:marTop w:val="0"/>
              <w:marBottom w:val="0"/>
              <w:divBdr>
                <w:top w:val="none" w:sz="0" w:space="0" w:color="auto"/>
                <w:left w:val="none" w:sz="0" w:space="0" w:color="auto"/>
                <w:bottom w:val="none" w:sz="0" w:space="0" w:color="auto"/>
                <w:right w:val="none" w:sz="0" w:space="0" w:color="auto"/>
              </w:divBdr>
            </w:div>
            <w:div w:id="221330117">
              <w:marLeft w:val="0"/>
              <w:marRight w:val="0"/>
              <w:marTop w:val="0"/>
              <w:marBottom w:val="0"/>
              <w:divBdr>
                <w:top w:val="none" w:sz="0" w:space="0" w:color="auto"/>
                <w:left w:val="none" w:sz="0" w:space="0" w:color="auto"/>
                <w:bottom w:val="none" w:sz="0" w:space="0" w:color="auto"/>
                <w:right w:val="none" w:sz="0" w:space="0" w:color="auto"/>
              </w:divBdr>
            </w:div>
            <w:div w:id="387339263">
              <w:marLeft w:val="0"/>
              <w:marRight w:val="0"/>
              <w:marTop w:val="0"/>
              <w:marBottom w:val="0"/>
              <w:divBdr>
                <w:top w:val="none" w:sz="0" w:space="0" w:color="auto"/>
                <w:left w:val="none" w:sz="0" w:space="0" w:color="auto"/>
                <w:bottom w:val="none" w:sz="0" w:space="0" w:color="auto"/>
                <w:right w:val="none" w:sz="0" w:space="0" w:color="auto"/>
              </w:divBdr>
            </w:div>
            <w:div w:id="708605096">
              <w:marLeft w:val="0"/>
              <w:marRight w:val="0"/>
              <w:marTop w:val="0"/>
              <w:marBottom w:val="0"/>
              <w:divBdr>
                <w:top w:val="none" w:sz="0" w:space="0" w:color="auto"/>
                <w:left w:val="none" w:sz="0" w:space="0" w:color="auto"/>
                <w:bottom w:val="none" w:sz="0" w:space="0" w:color="auto"/>
                <w:right w:val="none" w:sz="0" w:space="0" w:color="auto"/>
              </w:divBdr>
            </w:div>
            <w:div w:id="710308238">
              <w:marLeft w:val="0"/>
              <w:marRight w:val="0"/>
              <w:marTop w:val="0"/>
              <w:marBottom w:val="0"/>
              <w:divBdr>
                <w:top w:val="none" w:sz="0" w:space="0" w:color="auto"/>
                <w:left w:val="none" w:sz="0" w:space="0" w:color="auto"/>
                <w:bottom w:val="none" w:sz="0" w:space="0" w:color="auto"/>
                <w:right w:val="none" w:sz="0" w:space="0" w:color="auto"/>
              </w:divBdr>
            </w:div>
            <w:div w:id="756292171">
              <w:marLeft w:val="0"/>
              <w:marRight w:val="0"/>
              <w:marTop w:val="0"/>
              <w:marBottom w:val="0"/>
              <w:divBdr>
                <w:top w:val="none" w:sz="0" w:space="0" w:color="auto"/>
                <w:left w:val="none" w:sz="0" w:space="0" w:color="auto"/>
                <w:bottom w:val="none" w:sz="0" w:space="0" w:color="auto"/>
                <w:right w:val="none" w:sz="0" w:space="0" w:color="auto"/>
              </w:divBdr>
            </w:div>
            <w:div w:id="892037433">
              <w:marLeft w:val="0"/>
              <w:marRight w:val="0"/>
              <w:marTop w:val="0"/>
              <w:marBottom w:val="0"/>
              <w:divBdr>
                <w:top w:val="none" w:sz="0" w:space="0" w:color="auto"/>
                <w:left w:val="none" w:sz="0" w:space="0" w:color="auto"/>
                <w:bottom w:val="none" w:sz="0" w:space="0" w:color="auto"/>
                <w:right w:val="none" w:sz="0" w:space="0" w:color="auto"/>
              </w:divBdr>
            </w:div>
            <w:div w:id="1119757557">
              <w:marLeft w:val="0"/>
              <w:marRight w:val="0"/>
              <w:marTop w:val="0"/>
              <w:marBottom w:val="0"/>
              <w:divBdr>
                <w:top w:val="none" w:sz="0" w:space="0" w:color="auto"/>
                <w:left w:val="none" w:sz="0" w:space="0" w:color="auto"/>
                <w:bottom w:val="none" w:sz="0" w:space="0" w:color="auto"/>
                <w:right w:val="none" w:sz="0" w:space="0" w:color="auto"/>
              </w:divBdr>
            </w:div>
            <w:div w:id="1331371110">
              <w:marLeft w:val="0"/>
              <w:marRight w:val="0"/>
              <w:marTop w:val="0"/>
              <w:marBottom w:val="0"/>
              <w:divBdr>
                <w:top w:val="none" w:sz="0" w:space="0" w:color="auto"/>
                <w:left w:val="none" w:sz="0" w:space="0" w:color="auto"/>
                <w:bottom w:val="none" w:sz="0" w:space="0" w:color="auto"/>
                <w:right w:val="none" w:sz="0" w:space="0" w:color="auto"/>
              </w:divBdr>
            </w:div>
            <w:div w:id="1370304697">
              <w:marLeft w:val="0"/>
              <w:marRight w:val="0"/>
              <w:marTop w:val="0"/>
              <w:marBottom w:val="0"/>
              <w:divBdr>
                <w:top w:val="none" w:sz="0" w:space="0" w:color="auto"/>
                <w:left w:val="none" w:sz="0" w:space="0" w:color="auto"/>
                <w:bottom w:val="none" w:sz="0" w:space="0" w:color="auto"/>
                <w:right w:val="none" w:sz="0" w:space="0" w:color="auto"/>
              </w:divBdr>
            </w:div>
            <w:div w:id="1507213241">
              <w:marLeft w:val="0"/>
              <w:marRight w:val="0"/>
              <w:marTop w:val="0"/>
              <w:marBottom w:val="0"/>
              <w:divBdr>
                <w:top w:val="none" w:sz="0" w:space="0" w:color="auto"/>
                <w:left w:val="none" w:sz="0" w:space="0" w:color="auto"/>
                <w:bottom w:val="none" w:sz="0" w:space="0" w:color="auto"/>
                <w:right w:val="none" w:sz="0" w:space="0" w:color="auto"/>
              </w:divBdr>
            </w:div>
            <w:div w:id="1636372329">
              <w:marLeft w:val="0"/>
              <w:marRight w:val="0"/>
              <w:marTop w:val="0"/>
              <w:marBottom w:val="0"/>
              <w:divBdr>
                <w:top w:val="none" w:sz="0" w:space="0" w:color="auto"/>
                <w:left w:val="none" w:sz="0" w:space="0" w:color="auto"/>
                <w:bottom w:val="none" w:sz="0" w:space="0" w:color="auto"/>
                <w:right w:val="none" w:sz="0" w:space="0" w:color="auto"/>
              </w:divBdr>
            </w:div>
            <w:div w:id="16719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643">
      <w:bodyDiv w:val="1"/>
      <w:marLeft w:val="0"/>
      <w:marRight w:val="0"/>
      <w:marTop w:val="0"/>
      <w:marBottom w:val="0"/>
      <w:divBdr>
        <w:top w:val="none" w:sz="0" w:space="0" w:color="auto"/>
        <w:left w:val="none" w:sz="0" w:space="0" w:color="auto"/>
        <w:bottom w:val="none" w:sz="0" w:space="0" w:color="auto"/>
        <w:right w:val="none" w:sz="0" w:space="0" w:color="auto"/>
      </w:divBdr>
      <w:divsChild>
        <w:div w:id="324744315">
          <w:marLeft w:val="403"/>
          <w:marRight w:val="0"/>
          <w:marTop w:val="0"/>
          <w:marBottom w:val="0"/>
          <w:divBdr>
            <w:top w:val="none" w:sz="0" w:space="0" w:color="auto"/>
            <w:left w:val="none" w:sz="0" w:space="0" w:color="auto"/>
            <w:bottom w:val="none" w:sz="0" w:space="0" w:color="auto"/>
            <w:right w:val="none" w:sz="0" w:space="0" w:color="auto"/>
          </w:divBdr>
        </w:div>
        <w:div w:id="937447961">
          <w:marLeft w:val="403"/>
          <w:marRight w:val="0"/>
          <w:marTop w:val="0"/>
          <w:marBottom w:val="0"/>
          <w:divBdr>
            <w:top w:val="none" w:sz="0" w:space="0" w:color="auto"/>
            <w:left w:val="none" w:sz="0" w:space="0" w:color="auto"/>
            <w:bottom w:val="none" w:sz="0" w:space="0" w:color="auto"/>
            <w:right w:val="none" w:sz="0" w:space="0" w:color="auto"/>
          </w:divBdr>
        </w:div>
        <w:div w:id="1877042501">
          <w:marLeft w:val="403"/>
          <w:marRight w:val="0"/>
          <w:marTop w:val="0"/>
          <w:marBottom w:val="0"/>
          <w:divBdr>
            <w:top w:val="none" w:sz="0" w:space="0" w:color="auto"/>
            <w:left w:val="none" w:sz="0" w:space="0" w:color="auto"/>
            <w:bottom w:val="none" w:sz="0" w:space="0" w:color="auto"/>
            <w:right w:val="none" w:sz="0" w:space="0" w:color="auto"/>
          </w:divBdr>
        </w:div>
      </w:divsChild>
    </w:div>
    <w:div w:id="2140949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39.emf"/><Relationship Id="rId64" Type="http://schemas.openxmlformats.org/officeDocument/2006/relationships/image" Target="media/image40.emf"/><Relationship Id="rId65" Type="http://schemas.openxmlformats.org/officeDocument/2006/relationships/image" Target="media/image41.emf"/><Relationship Id="rId66" Type="http://schemas.openxmlformats.org/officeDocument/2006/relationships/image" Target="media/image42.emf"/><Relationship Id="rId67" Type="http://schemas.openxmlformats.org/officeDocument/2006/relationships/image" Target="media/image43.tiff"/><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36.png"/><Relationship Id="rId51" Type="http://schemas.openxmlformats.org/officeDocument/2006/relationships/diagramData" Target="diagrams/data2.xml"/><Relationship Id="rId52" Type="http://schemas.openxmlformats.org/officeDocument/2006/relationships/diagramLayout" Target="diagrams/layout2.xml"/><Relationship Id="rId53" Type="http://schemas.openxmlformats.org/officeDocument/2006/relationships/diagramQuickStyle" Target="diagrams/quickStyle2.xml"/><Relationship Id="rId54" Type="http://schemas.openxmlformats.org/officeDocument/2006/relationships/diagramColors" Target="diagrams/colors2.xml"/><Relationship Id="rId55" Type="http://schemas.microsoft.com/office/2007/relationships/diagramDrawing" Target="diagrams/drawing2.xml"/><Relationship Id="rId56" Type="http://schemas.openxmlformats.org/officeDocument/2006/relationships/image" Target="media/image37.emf"/><Relationship Id="rId57" Type="http://schemas.openxmlformats.org/officeDocument/2006/relationships/image" Target="media/image38.emf"/><Relationship Id="rId58" Type="http://schemas.openxmlformats.org/officeDocument/2006/relationships/diagramData" Target="diagrams/data3.xml"/><Relationship Id="rId59" Type="http://schemas.openxmlformats.org/officeDocument/2006/relationships/diagramLayout" Target="diagrams/layout3.xml"/><Relationship Id="rId40" Type="http://schemas.openxmlformats.org/officeDocument/2006/relationships/image" Target="media/image26.jpeg"/><Relationship Id="rId41" Type="http://schemas.openxmlformats.org/officeDocument/2006/relationships/image" Target="media/image27.emf"/><Relationship Id="rId42" Type="http://schemas.openxmlformats.org/officeDocument/2006/relationships/image" Target="media/image28.jpe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diagramData" Target="diagrams/data1.xml"/><Relationship Id="rId34" Type="http://schemas.openxmlformats.org/officeDocument/2006/relationships/diagramLayout" Target="diagrams/layout1.xml"/><Relationship Id="rId35" Type="http://schemas.openxmlformats.org/officeDocument/2006/relationships/diagramQuickStyle" Target="diagrams/quickStyle1.xml"/><Relationship Id="rId36" Type="http://schemas.openxmlformats.org/officeDocument/2006/relationships/diagramColors" Target="diagrams/colors1.xml"/><Relationship Id="rId37" Type="http://schemas.microsoft.com/office/2007/relationships/diagramDrawing" Target="diagrams/drawing1.xml"/><Relationship Id="rId38" Type="http://schemas.openxmlformats.org/officeDocument/2006/relationships/image" Target="media/image24.emf"/><Relationship Id="rId39" Type="http://schemas.openxmlformats.org/officeDocument/2006/relationships/image" Target="media/image25.emf"/><Relationship Id="rId70"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60" Type="http://schemas.openxmlformats.org/officeDocument/2006/relationships/diagramQuickStyle" Target="diagrams/quickStyle3.xml"/><Relationship Id="rId61" Type="http://schemas.openxmlformats.org/officeDocument/2006/relationships/diagramColors" Target="diagrams/colors3.xml"/><Relationship Id="rId62" Type="http://schemas.microsoft.com/office/2007/relationships/diagramDrawing" Target="diagrams/drawing3.xml"/><Relationship Id="rId10" Type="http://schemas.openxmlformats.org/officeDocument/2006/relationships/footer" Target="footer2.xml"/><Relationship Id="rId11" Type="http://schemas.openxmlformats.org/officeDocument/2006/relationships/image" Target="media/image2.emf"/><Relationship Id="rId12" Type="http://schemas.openxmlformats.org/officeDocument/2006/relationships/image" Target="media/image3.em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CD66CF-C26C-43CD-BBBA-76E874C9B417}" type="doc">
      <dgm:prSet loTypeId="urn:microsoft.com/office/officeart/2005/8/layout/venn2" loCatId="relationship" qsTypeId="urn:microsoft.com/office/officeart/2005/8/quickstyle/simple1" qsCatId="simple" csTypeId="urn:microsoft.com/office/officeart/2005/8/colors/colorful3" csCatId="colorful" phldr="1"/>
      <dgm:spPr/>
      <dgm:t>
        <a:bodyPr/>
        <a:lstStyle/>
        <a:p>
          <a:endParaRPr lang="es-PE"/>
        </a:p>
      </dgm:t>
    </dgm:pt>
    <dgm:pt modelId="{DBE5AC8F-4845-4463-B592-ECAFF689810B}">
      <dgm:prSet phldrT="[Text]" custT="1"/>
      <dgm:spPr/>
      <dgm:t>
        <a:bodyPr/>
        <a:lstStyle/>
        <a:p>
          <a:r>
            <a:rPr lang="es-PE" sz="1050"/>
            <a:t>Fase 3: Migración de Clientes Actuales</a:t>
          </a:r>
        </a:p>
      </dgm:t>
    </dgm:pt>
    <dgm:pt modelId="{F080E890-65CF-419C-BF2A-CE577778C990}" type="parTrans" cxnId="{161F591A-ABED-462C-8EE3-7E55613C26A5}">
      <dgm:prSet/>
      <dgm:spPr/>
      <dgm:t>
        <a:bodyPr/>
        <a:lstStyle/>
        <a:p>
          <a:endParaRPr lang="es-PE"/>
        </a:p>
      </dgm:t>
    </dgm:pt>
    <dgm:pt modelId="{2610FA2A-FC53-45D7-A1A9-40969189D439}" type="sibTrans" cxnId="{161F591A-ABED-462C-8EE3-7E55613C26A5}">
      <dgm:prSet/>
      <dgm:spPr/>
      <dgm:t>
        <a:bodyPr/>
        <a:lstStyle/>
        <a:p>
          <a:endParaRPr lang="es-PE"/>
        </a:p>
      </dgm:t>
    </dgm:pt>
    <dgm:pt modelId="{D94B478C-EBF9-4265-AAFB-F2E508560D6C}">
      <dgm:prSet phldrT="[Text]" custT="1"/>
      <dgm:spPr/>
      <dgm:t>
        <a:bodyPr/>
        <a:lstStyle/>
        <a:p>
          <a:r>
            <a:rPr lang="es-PE" sz="1000"/>
            <a:t>Fase 2: Implementación de Clientes Nuevos</a:t>
          </a:r>
        </a:p>
      </dgm:t>
    </dgm:pt>
    <dgm:pt modelId="{856745F0-CCBD-46D0-8B74-E4198A403840}" type="parTrans" cxnId="{43CF837C-1EB5-4BC1-98F3-4996C0FC9283}">
      <dgm:prSet/>
      <dgm:spPr/>
      <dgm:t>
        <a:bodyPr/>
        <a:lstStyle/>
        <a:p>
          <a:endParaRPr lang="es-PE"/>
        </a:p>
      </dgm:t>
    </dgm:pt>
    <dgm:pt modelId="{43255670-4C1C-4BA6-8C90-C9186D96196C}" type="sibTrans" cxnId="{43CF837C-1EB5-4BC1-98F3-4996C0FC9283}">
      <dgm:prSet/>
      <dgm:spPr/>
      <dgm:t>
        <a:bodyPr/>
        <a:lstStyle/>
        <a:p>
          <a:endParaRPr lang="es-PE"/>
        </a:p>
      </dgm:t>
    </dgm:pt>
    <dgm:pt modelId="{0553D951-D928-4949-9B42-42AF177BECB3}">
      <dgm:prSet phldrT="[Text]" custT="1"/>
      <dgm:spPr/>
      <dgm:t>
        <a:bodyPr/>
        <a:lstStyle/>
        <a:p>
          <a:r>
            <a:rPr lang="es-PE" sz="900"/>
            <a:t>Fase 1: Piloto de Certificacción</a:t>
          </a:r>
        </a:p>
      </dgm:t>
    </dgm:pt>
    <dgm:pt modelId="{51856C4C-0D5D-4EDE-95A8-5B933FB7FE78}" type="parTrans" cxnId="{140EC8EA-186B-4316-94B3-A00F2C47B733}">
      <dgm:prSet/>
      <dgm:spPr/>
      <dgm:t>
        <a:bodyPr/>
        <a:lstStyle/>
        <a:p>
          <a:endParaRPr lang="es-PE"/>
        </a:p>
      </dgm:t>
    </dgm:pt>
    <dgm:pt modelId="{8184E152-E527-4DA8-A879-136DC523D412}" type="sibTrans" cxnId="{140EC8EA-186B-4316-94B3-A00F2C47B733}">
      <dgm:prSet/>
      <dgm:spPr/>
      <dgm:t>
        <a:bodyPr/>
        <a:lstStyle/>
        <a:p>
          <a:endParaRPr lang="es-PE"/>
        </a:p>
      </dgm:t>
    </dgm:pt>
    <dgm:pt modelId="{6C3D31B9-69F6-4FEE-9CF5-388B4373C89E}" type="pres">
      <dgm:prSet presAssocID="{D8CD66CF-C26C-43CD-BBBA-76E874C9B417}" presName="Name0" presStyleCnt="0">
        <dgm:presLayoutVars>
          <dgm:chMax val="7"/>
          <dgm:resizeHandles val="exact"/>
        </dgm:presLayoutVars>
      </dgm:prSet>
      <dgm:spPr/>
      <dgm:t>
        <a:bodyPr/>
        <a:lstStyle/>
        <a:p>
          <a:endParaRPr lang="en-US"/>
        </a:p>
      </dgm:t>
    </dgm:pt>
    <dgm:pt modelId="{CC75E2B5-E982-494C-8A9C-B3C8B1BBB0E0}" type="pres">
      <dgm:prSet presAssocID="{D8CD66CF-C26C-43CD-BBBA-76E874C9B417}" presName="comp1" presStyleCnt="0"/>
      <dgm:spPr/>
    </dgm:pt>
    <dgm:pt modelId="{B1A35727-4765-4582-BC4E-1B862200402F}" type="pres">
      <dgm:prSet presAssocID="{D8CD66CF-C26C-43CD-BBBA-76E874C9B417}" presName="circle1" presStyleLbl="node1" presStyleIdx="0" presStyleCnt="3"/>
      <dgm:spPr/>
      <dgm:t>
        <a:bodyPr/>
        <a:lstStyle/>
        <a:p>
          <a:endParaRPr lang="en-US"/>
        </a:p>
      </dgm:t>
    </dgm:pt>
    <dgm:pt modelId="{9D0FD8EF-562C-4B6A-96A1-864E09FC532F}" type="pres">
      <dgm:prSet presAssocID="{D8CD66CF-C26C-43CD-BBBA-76E874C9B417}" presName="c1text" presStyleLbl="node1" presStyleIdx="0" presStyleCnt="3">
        <dgm:presLayoutVars>
          <dgm:bulletEnabled val="1"/>
        </dgm:presLayoutVars>
      </dgm:prSet>
      <dgm:spPr/>
      <dgm:t>
        <a:bodyPr/>
        <a:lstStyle/>
        <a:p>
          <a:endParaRPr lang="en-US"/>
        </a:p>
      </dgm:t>
    </dgm:pt>
    <dgm:pt modelId="{D7C20291-510E-4006-87F3-6FE9B8090ED0}" type="pres">
      <dgm:prSet presAssocID="{D8CD66CF-C26C-43CD-BBBA-76E874C9B417}" presName="comp2" presStyleCnt="0"/>
      <dgm:spPr/>
    </dgm:pt>
    <dgm:pt modelId="{D810CC06-E49E-4324-A848-7CE14F10894A}" type="pres">
      <dgm:prSet presAssocID="{D8CD66CF-C26C-43CD-BBBA-76E874C9B417}" presName="circle2" presStyleLbl="node1" presStyleIdx="1" presStyleCnt="3"/>
      <dgm:spPr/>
      <dgm:t>
        <a:bodyPr/>
        <a:lstStyle/>
        <a:p>
          <a:endParaRPr lang="en-US"/>
        </a:p>
      </dgm:t>
    </dgm:pt>
    <dgm:pt modelId="{86E003F4-A5C1-4B09-8862-7CA33D316DA6}" type="pres">
      <dgm:prSet presAssocID="{D8CD66CF-C26C-43CD-BBBA-76E874C9B417}" presName="c2text" presStyleLbl="node1" presStyleIdx="1" presStyleCnt="3">
        <dgm:presLayoutVars>
          <dgm:bulletEnabled val="1"/>
        </dgm:presLayoutVars>
      </dgm:prSet>
      <dgm:spPr/>
      <dgm:t>
        <a:bodyPr/>
        <a:lstStyle/>
        <a:p>
          <a:endParaRPr lang="en-US"/>
        </a:p>
      </dgm:t>
    </dgm:pt>
    <dgm:pt modelId="{FE11A008-4B4A-42F4-A3C4-D1950F73B340}" type="pres">
      <dgm:prSet presAssocID="{D8CD66CF-C26C-43CD-BBBA-76E874C9B417}" presName="comp3" presStyleCnt="0"/>
      <dgm:spPr/>
    </dgm:pt>
    <dgm:pt modelId="{F3AEB892-0433-4DFC-BEB7-3D1E46E49FA9}" type="pres">
      <dgm:prSet presAssocID="{D8CD66CF-C26C-43CD-BBBA-76E874C9B417}" presName="circle3" presStyleLbl="node1" presStyleIdx="2" presStyleCnt="3"/>
      <dgm:spPr/>
      <dgm:t>
        <a:bodyPr/>
        <a:lstStyle/>
        <a:p>
          <a:endParaRPr lang="en-US"/>
        </a:p>
      </dgm:t>
    </dgm:pt>
    <dgm:pt modelId="{8C1F08A6-31BF-43D2-B77F-DB440943EDA0}" type="pres">
      <dgm:prSet presAssocID="{D8CD66CF-C26C-43CD-BBBA-76E874C9B417}" presName="c3text" presStyleLbl="node1" presStyleIdx="2" presStyleCnt="3">
        <dgm:presLayoutVars>
          <dgm:bulletEnabled val="1"/>
        </dgm:presLayoutVars>
      </dgm:prSet>
      <dgm:spPr/>
      <dgm:t>
        <a:bodyPr/>
        <a:lstStyle/>
        <a:p>
          <a:endParaRPr lang="en-US"/>
        </a:p>
      </dgm:t>
    </dgm:pt>
  </dgm:ptLst>
  <dgm:cxnLst>
    <dgm:cxn modelId="{506A6557-7227-C648-B840-303CA4871617}" type="presOf" srcId="{DBE5AC8F-4845-4463-B592-ECAFF689810B}" destId="{9D0FD8EF-562C-4B6A-96A1-864E09FC532F}" srcOrd="1" destOrd="0" presId="urn:microsoft.com/office/officeart/2005/8/layout/venn2"/>
    <dgm:cxn modelId="{4F3B4B6F-580B-BF41-BC12-67E7C10579A8}" type="presOf" srcId="{0553D951-D928-4949-9B42-42AF177BECB3}" destId="{F3AEB892-0433-4DFC-BEB7-3D1E46E49FA9}" srcOrd="0" destOrd="0" presId="urn:microsoft.com/office/officeart/2005/8/layout/venn2"/>
    <dgm:cxn modelId="{43CF837C-1EB5-4BC1-98F3-4996C0FC9283}" srcId="{D8CD66CF-C26C-43CD-BBBA-76E874C9B417}" destId="{D94B478C-EBF9-4265-AAFB-F2E508560D6C}" srcOrd="1" destOrd="0" parTransId="{856745F0-CCBD-46D0-8B74-E4198A403840}" sibTransId="{43255670-4C1C-4BA6-8C90-C9186D96196C}"/>
    <dgm:cxn modelId="{D911F029-FBCC-4C42-8281-258F649A23D6}" type="presOf" srcId="{0553D951-D928-4949-9B42-42AF177BECB3}" destId="{8C1F08A6-31BF-43D2-B77F-DB440943EDA0}" srcOrd="1" destOrd="0" presId="urn:microsoft.com/office/officeart/2005/8/layout/venn2"/>
    <dgm:cxn modelId="{140EC8EA-186B-4316-94B3-A00F2C47B733}" srcId="{D8CD66CF-C26C-43CD-BBBA-76E874C9B417}" destId="{0553D951-D928-4949-9B42-42AF177BECB3}" srcOrd="2" destOrd="0" parTransId="{51856C4C-0D5D-4EDE-95A8-5B933FB7FE78}" sibTransId="{8184E152-E527-4DA8-A879-136DC523D412}"/>
    <dgm:cxn modelId="{161F591A-ABED-462C-8EE3-7E55613C26A5}" srcId="{D8CD66CF-C26C-43CD-BBBA-76E874C9B417}" destId="{DBE5AC8F-4845-4463-B592-ECAFF689810B}" srcOrd="0" destOrd="0" parTransId="{F080E890-65CF-419C-BF2A-CE577778C990}" sibTransId="{2610FA2A-FC53-45D7-A1A9-40969189D439}"/>
    <dgm:cxn modelId="{4DAB1A4A-8FD3-294F-BD44-868399E813F5}" type="presOf" srcId="{D8CD66CF-C26C-43CD-BBBA-76E874C9B417}" destId="{6C3D31B9-69F6-4FEE-9CF5-388B4373C89E}" srcOrd="0" destOrd="0" presId="urn:microsoft.com/office/officeart/2005/8/layout/venn2"/>
    <dgm:cxn modelId="{EF343B42-CD3E-7249-8840-39BA7B5EA363}" type="presOf" srcId="{D94B478C-EBF9-4265-AAFB-F2E508560D6C}" destId="{D810CC06-E49E-4324-A848-7CE14F10894A}" srcOrd="0" destOrd="0" presId="urn:microsoft.com/office/officeart/2005/8/layout/venn2"/>
    <dgm:cxn modelId="{7C614AF3-A645-324A-A995-2D38560D93E1}" type="presOf" srcId="{DBE5AC8F-4845-4463-B592-ECAFF689810B}" destId="{B1A35727-4765-4582-BC4E-1B862200402F}" srcOrd="0" destOrd="0" presId="urn:microsoft.com/office/officeart/2005/8/layout/venn2"/>
    <dgm:cxn modelId="{838E2F7A-3333-3C4C-910F-59978B054AA8}" type="presOf" srcId="{D94B478C-EBF9-4265-AAFB-F2E508560D6C}" destId="{86E003F4-A5C1-4B09-8862-7CA33D316DA6}" srcOrd="1" destOrd="0" presId="urn:microsoft.com/office/officeart/2005/8/layout/venn2"/>
    <dgm:cxn modelId="{EAAD7489-2333-AE4B-A807-EEAC56E03BAA}" type="presParOf" srcId="{6C3D31B9-69F6-4FEE-9CF5-388B4373C89E}" destId="{CC75E2B5-E982-494C-8A9C-B3C8B1BBB0E0}" srcOrd="0" destOrd="0" presId="urn:microsoft.com/office/officeart/2005/8/layout/venn2"/>
    <dgm:cxn modelId="{9101DAA8-0477-3A48-BABB-30C8BBB80601}" type="presParOf" srcId="{CC75E2B5-E982-494C-8A9C-B3C8B1BBB0E0}" destId="{B1A35727-4765-4582-BC4E-1B862200402F}" srcOrd="0" destOrd="0" presId="urn:microsoft.com/office/officeart/2005/8/layout/venn2"/>
    <dgm:cxn modelId="{7269C8BC-62B7-D545-B1B2-CB17469516E1}" type="presParOf" srcId="{CC75E2B5-E982-494C-8A9C-B3C8B1BBB0E0}" destId="{9D0FD8EF-562C-4B6A-96A1-864E09FC532F}" srcOrd="1" destOrd="0" presId="urn:microsoft.com/office/officeart/2005/8/layout/venn2"/>
    <dgm:cxn modelId="{E3D1CD41-AAEE-284D-81F3-0982F3FEFDC1}" type="presParOf" srcId="{6C3D31B9-69F6-4FEE-9CF5-388B4373C89E}" destId="{D7C20291-510E-4006-87F3-6FE9B8090ED0}" srcOrd="1" destOrd="0" presId="urn:microsoft.com/office/officeart/2005/8/layout/venn2"/>
    <dgm:cxn modelId="{18DA30AD-F2B9-C54F-9C2A-C5B7075DE04E}" type="presParOf" srcId="{D7C20291-510E-4006-87F3-6FE9B8090ED0}" destId="{D810CC06-E49E-4324-A848-7CE14F10894A}" srcOrd="0" destOrd="0" presId="urn:microsoft.com/office/officeart/2005/8/layout/venn2"/>
    <dgm:cxn modelId="{1E003FFA-3E40-EF43-8491-D75028408558}" type="presParOf" srcId="{D7C20291-510E-4006-87F3-6FE9B8090ED0}" destId="{86E003F4-A5C1-4B09-8862-7CA33D316DA6}" srcOrd="1" destOrd="0" presId="urn:microsoft.com/office/officeart/2005/8/layout/venn2"/>
    <dgm:cxn modelId="{9ED3D45B-D5D3-A84E-BE4D-6919B1787268}" type="presParOf" srcId="{6C3D31B9-69F6-4FEE-9CF5-388B4373C89E}" destId="{FE11A008-4B4A-42F4-A3C4-D1950F73B340}" srcOrd="2" destOrd="0" presId="urn:microsoft.com/office/officeart/2005/8/layout/venn2"/>
    <dgm:cxn modelId="{D4374D9C-3C92-A149-B2BE-DBE4A599F5E6}" type="presParOf" srcId="{FE11A008-4B4A-42F4-A3C4-D1950F73B340}" destId="{F3AEB892-0433-4DFC-BEB7-3D1E46E49FA9}" srcOrd="0" destOrd="0" presId="urn:microsoft.com/office/officeart/2005/8/layout/venn2"/>
    <dgm:cxn modelId="{B6A9873F-37A0-3648-99C5-865B56B1D9AE}" type="presParOf" srcId="{FE11A008-4B4A-42F4-A3C4-D1950F73B340}" destId="{8C1F08A6-31BF-43D2-B77F-DB440943EDA0}" srcOrd="1" destOrd="0" presId="urn:microsoft.com/office/officeart/2005/8/layout/ven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CD66CF-C26C-43CD-BBBA-76E874C9B417}" type="doc">
      <dgm:prSet loTypeId="urn:microsoft.com/office/officeart/2005/8/layout/venn2" loCatId="relationship" qsTypeId="urn:microsoft.com/office/officeart/2005/8/quickstyle/simple1" qsCatId="simple" csTypeId="urn:microsoft.com/office/officeart/2005/8/colors/colorful3" csCatId="colorful" phldr="1"/>
      <dgm:spPr/>
      <dgm:t>
        <a:bodyPr/>
        <a:lstStyle/>
        <a:p>
          <a:endParaRPr lang="es-PE"/>
        </a:p>
      </dgm:t>
    </dgm:pt>
    <dgm:pt modelId="{DBE5AC8F-4845-4463-B592-ECAFF689810B}">
      <dgm:prSet phldrT="[Text]" custT="1"/>
      <dgm:spPr/>
      <dgm:t>
        <a:bodyPr/>
        <a:lstStyle/>
        <a:p>
          <a:r>
            <a:rPr lang="es-PE" sz="1050"/>
            <a:t>Fase 3: Migración de Clientes Actuales</a:t>
          </a:r>
        </a:p>
      </dgm:t>
    </dgm:pt>
    <dgm:pt modelId="{F080E890-65CF-419C-BF2A-CE577778C990}" type="parTrans" cxnId="{161F591A-ABED-462C-8EE3-7E55613C26A5}">
      <dgm:prSet/>
      <dgm:spPr/>
      <dgm:t>
        <a:bodyPr/>
        <a:lstStyle/>
        <a:p>
          <a:endParaRPr lang="es-PE"/>
        </a:p>
      </dgm:t>
    </dgm:pt>
    <dgm:pt modelId="{2610FA2A-FC53-45D7-A1A9-40969189D439}" type="sibTrans" cxnId="{161F591A-ABED-462C-8EE3-7E55613C26A5}">
      <dgm:prSet/>
      <dgm:spPr/>
      <dgm:t>
        <a:bodyPr/>
        <a:lstStyle/>
        <a:p>
          <a:endParaRPr lang="es-PE"/>
        </a:p>
      </dgm:t>
    </dgm:pt>
    <dgm:pt modelId="{D94B478C-EBF9-4265-AAFB-F2E508560D6C}">
      <dgm:prSet phldrT="[Text]" custT="1"/>
      <dgm:spPr/>
      <dgm:t>
        <a:bodyPr/>
        <a:lstStyle/>
        <a:p>
          <a:r>
            <a:rPr lang="es-PE" sz="1000"/>
            <a:t>Fase 2: Implementación de Clientes Nuevos</a:t>
          </a:r>
        </a:p>
      </dgm:t>
    </dgm:pt>
    <dgm:pt modelId="{856745F0-CCBD-46D0-8B74-E4198A403840}" type="parTrans" cxnId="{43CF837C-1EB5-4BC1-98F3-4996C0FC9283}">
      <dgm:prSet/>
      <dgm:spPr/>
      <dgm:t>
        <a:bodyPr/>
        <a:lstStyle/>
        <a:p>
          <a:endParaRPr lang="es-PE"/>
        </a:p>
      </dgm:t>
    </dgm:pt>
    <dgm:pt modelId="{43255670-4C1C-4BA6-8C90-C9186D96196C}" type="sibTrans" cxnId="{43CF837C-1EB5-4BC1-98F3-4996C0FC9283}">
      <dgm:prSet/>
      <dgm:spPr/>
      <dgm:t>
        <a:bodyPr/>
        <a:lstStyle/>
        <a:p>
          <a:endParaRPr lang="es-PE"/>
        </a:p>
      </dgm:t>
    </dgm:pt>
    <dgm:pt modelId="{0553D951-D928-4949-9B42-42AF177BECB3}">
      <dgm:prSet phldrT="[Text]" custT="1"/>
      <dgm:spPr/>
      <dgm:t>
        <a:bodyPr/>
        <a:lstStyle/>
        <a:p>
          <a:r>
            <a:rPr lang="es-PE" sz="900"/>
            <a:t>Fase 1: Piloto de Certificacción</a:t>
          </a:r>
        </a:p>
      </dgm:t>
    </dgm:pt>
    <dgm:pt modelId="{51856C4C-0D5D-4EDE-95A8-5B933FB7FE78}" type="parTrans" cxnId="{140EC8EA-186B-4316-94B3-A00F2C47B733}">
      <dgm:prSet/>
      <dgm:spPr/>
      <dgm:t>
        <a:bodyPr/>
        <a:lstStyle/>
        <a:p>
          <a:endParaRPr lang="es-PE"/>
        </a:p>
      </dgm:t>
    </dgm:pt>
    <dgm:pt modelId="{8184E152-E527-4DA8-A879-136DC523D412}" type="sibTrans" cxnId="{140EC8EA-186B-4316-94B3-A00F2C47B733}">
      <dgm:prSet/>
      <dgm:spPr/>
      <dgm:t>
        <a:bodyPr/>
        <a:lstStyle/>
        <a:p>
          <a:endParaRPr lang="es-PE"/>
        </a:p>
      </dgm:t>
    </dgm:pt>
    <dgm:pt modelId="{6C3D31B9-69F6-4FEE-9CF5-388B4373C89E}" type="pres">
      <dgm:prSet presAssocID="{D8CD66CF-C26C-43CD-BBBA-76E874C9B417}" presName="Name0" presStyleCnt="0">
        <dgm:presLayoutVars>
          <dgm:chMax val="7"/>
          <dgm:resizeHandles val="exact"/>
        </dgm:presLayoutVars>
      </dgm:prSet>
      <dgm:spPr/>
      <dgm:t>
        <a:bodyPr/>
        <a:lstStyle/>
        <a:p>
          <a:endParaRPr lang="en-US"/>
        </a:p>
      </dgm:t>
    </dgm:pt>
    <dgm:pt modelId="{CC75E2B5-E982-494C-8A9C-B3C8B1BBB0E0}" type="pres">
      <dgm:prSet presAssocID="{D8CD66CF-C26C-43CD-BBBA-76E874C9B417}" presName="comp1" presStyleCnt="0"/>
      <dgm:spPr/>
    </dgm:pt>
    <dgm:pt modelId="{B1A35727-4765-4582-BC4E-1B862200402F}" type="pres">
      <dgm:prSet presAssocID="{D8CD66CF-C26C-43CD-BBBA-76E874C9B417}" presName="circle1" presStyleLbl="node1" presStyleIdx="0" presStyleCnt="3"/>
      <dgm:spPr/>
      <dgm:t>
        <a:bodyPr/>
        <a:lstStyle/>
        <a:p>
          <a:endParaRPr lang="en-US"/>
        </a:p>
      </dgm:t>
    </dgm:pt>
    <dgm:pt modelId="{9D0FD8EF-562C-4B6A-96A1-864E09FC532F}" type="pres">
      <dgm:prSet presAssocID="{D8CD66CF-C26C-43CD-BBBA-76E874C9B417}" presName="c1text" presStyleLbl="node1" presStyleIdx="0" presStyleCnt="3">
        <dgm:presLayoutVars>
          <dgm:bulletEnabled val="1"/>
        </dgm:presLayoutVars>
      </dgm:prSet>
      <dgm:spPr/>
      <dgm:t>
        <a:bodyPr/>
        <a:lstStyle/>
        <a:p>
          <a:endParaRPr lang="en-US"/>
        </a:p>
      </dgm:t>
    </dgm:pt>
    <dgm:pt modelId="{D7C20291-510E-4006-87F3-6FE9B8090ED0}" type="pres">
      <dgm:prSet presAssocID="{D8CD66CF-C26C-43CD-BBBA-76E874C9B417}" presName="comp2" presStyleCnt="0"/>
      <dgm:spPr/>
    </dgm:pt>
    <dgm:pt modelId="{D810CC06-E49E-4324-A848-7CE14F10894A}" type="pres">
      <dgm:prSet presAssocID="{D8CD66CF-C26C-43CD-BBBA-76E874C9B417}" presName="circle2" presStyleLbl="node1" presStyleIdx="1" presStyleCnt="3"/>
      <dgm:spPr/>
      <dgm:t>
        <a:bodyPr/>
        <a:lstStyle/>
        <a:p>
          <a:endParaRPr lang="en-US"/>
        </a:p>
      </dgm:t>
    </dgm:pt>
    <dgm:pt modelId="{86E003F4-A5C1-4B09-8862-7CA33D316DA6}" type="pres">
      <dgm:prSet presAssocID="{D8CD66CF-C26C-43CD-BBBA-76E874C9B417}" presName="c2text" presStyleLbl="node1" presStyleIdx="1" presStyleCnt="3">
        <dgm:presLayoutVars>
          <dgm:bulletEnabled val="1"/>
        </dgm:presLayoutVars>
      </dgm:prSet>
      <dgm:spPr/>
      <dgm:t>
        <a:bodyPr/>
        <a:lstStyle/>
        <a:p>
          <a:endParaRPr lang="en-US"/>
        </a:p>
      </dgm:t>
    </dgm:pt>
    <dgm:pt modelId="{FE11A008-4B4A-42F4-A3C4-D1950F73B340}" type="pres">
      <dgm:prSet presAssocID="{D8CD66CF-C26C-43CD-BBBA-76E874C9B417}" presName="comp3" presStyleCnt="0"/>
      <dgm:spPr/>
    </dgm:pt>
    <dgm:pt modelId="{F3AEB892-0433-4DFC-BEB7-3D1E46E49FA9}" type="pres">
      <dgm:prSet presAssocID="{D8CD66CF-C26C-43CD-BBBA-76E874C9B417}" presName="circle3" presStyleLbl="node1" presStyleIdx="2" presStyleCnt="3"/>
      <dgm:spPr/>
      <dgm:t>
        <a:bodyPr/>
        <a:lstStyle/>
        <a:p>
          <a:endParaRPr lang="en-US"/>
        </a:p>
      </dgm:t>
    </dgm:pt>
    <dgm:pt modelId="{8C1F08A6-31BF-43D2-B77F-DB440943EDA0}" type="pres">
      <dgm:prSet presAssocID="{D8CD66CF-C26C-43CD-BBBA-76E874C9B417}" presName="c3text" presStyleLbl="node1" presStyleIdx="2" presStyleCnt="3">
        <dgm:presLayoutVars>
          <dgm:bulletEnabled val="1"/>
        </dgm:presLayoutVars>
      </dgm:prSet>
      <dgm:spPr/>
      <dgm:t>
        <a:bodyPr/>
        <a:lstStyle/>
        <a:p>
          <a:endParaRPr lang="en-US"/>
        </a:p>
      </dgm:t>
    </dgm:pt>
  </dgm:ptLst>
  <dgm:cxnLst>
    <dgm:cxn modelId="{C2916E7B-4584-6245-A63E-711675F1D5FD}" type="presOf" srcId="{DBE5AC8F-4845-4463-B592-ECAFF689810B}" destId="{B1A35727-4765-4582-BC4E-1B862200402F}" srcOrd="0" destOrd="0" presId="urn:microsoft.com/office/officeart/2005/8/layout/venn2"/>
    <dgm:cxn modelId="{01EC5617-59EE-8448-9241-25265898138C}" type="presOf" srcId="{DBE5AC8F-4845-4463-B592-ECAFF689810B}" destId="{9D0FD8EF-562C-4B6A-96A1-864E09FC532F}" srcOrd="1" destOrd="0" presId="urn:microsoft.com/office/officeart/2005/8/layout/venn2"/>
    <dgm:cxn modelId="{2C65CE06-316A-6D40-841B-CC4344751D00}" type="presOf" srcId="{D94B478C-EBF9-4265-AAFB-F2E508560D6C}" destId="{86E003F4-A5C1-4B09-8862-7CA33D316DA6}" srcOrd="1" destOrd="0" presId="urn:microsoft.com/office/officeart/2005/8/layout/venn2"/>
    <dgm:cxn modelId="{B29A3A4C-A221-6D44-9E03-7339620510F0}" type="presOf" srcId="{D94B478C-EBF9-4265-AAFB-F2E508560D6C}" destId="{D810CC06-E49E-4324-A848-7CE14F10894A}" srcOrd="0" destOrd="0" presId="urn:microsoft.com/office/officeart/2005/8/layout/venn2"/>
    <dgm:cxn modelId="{74F2FEB8-8427-2D45-AD85-E2DC9FEFEB84}" type="presOf" srcId="{0553D951-D928-4949-9B42-42AF177BECB3}" destId="{F3AEB892-0433-4DFC-BEB7-3D1E46E49FA9}" srcOrd="0" destOrd="0" presId="urn:microsoft.com/office/officeart/2005/8/layout/venn2"/>
    <dgm:cxn modelId="{C4584697-91FE-BF45-9AFA-1F490CC009C3}" type="presOf" srcId="{0553D951-D928-4949-9B42-42AF177BECB3}" destId="{8C1F08A6-31BF-43D2-B77F-DB440943EDA0}" srcOrd="1" destOrd="0" presId="urn:microsoft.com/office/officeart/2005/8/layout/venn2"/>
    <dgm:cxn modelId="{D6CD9D58-5DE1-8640-98ED-898CC364A13F}" type="presOf" srcId="{D8CD66CF-C26C-43CD-BBBA-76E874C9B417}" destId="{6C3D31B9-69F6-4FEE-9CF5-388B4373C89E}" srcOrd="0" destOrd="0" presId="urn:microsoft.com/office/officeart/2005/8/layout/venn2"/>
    <dgm:cxn modelId="{43CF837C-1EB5-4BC1-98F3-4996C0FC9283}" srcId="{D8CD66CF-C26C-43CD-BBBA-76E874C9B417}" destId="{D94B478C-EBF9-4265-AAFB-F2E508560D6C}" srcOrd="1" destOrd="0" parTransId="{856745F0-CCBD-46D0-8B74-E4198A403840}" sibTransId="{43255670-4C1C-4BA6-8C90-C9186D96196C}"/>
    <dgm:cxn modelId="{161F591A-ABED-462C-8EE3-7E55613C26A5}" srcId="{D8CD66CF-C26C-43CD-BBBA-76E874C9B417}" destId="{DBE5AC8F-4845-4463-B592-ECAFF689810B}" srcOrd="0" destOrd="0" parTransId="{F080E890-65CF-419C-BF2A-CE577778C990}" sibTransId="{2610FA2A-FC53-45D7-A1A9-40969189D439}"/>
    <dgm:cxn modelId="{140EC8EA-186B-4316-94B3-A00F2C47B733}" srcId="{D8CD66CF-C26C-43CD-BBBA-76E874C9B417}" destId="{0553D951-D928-4949-9B42-42AF177BECB3}" srcOrd="2" destOrd="0" parTransId="{51856C4C-0D5D-4EDE-95A8-5B933FB7FE78}" sibTransId="{8184E152-E527-4DA8-A879-136DC523D412}"/>
    <dgm:cxn modelId="{738B2328-7410-DD43-A279-887529401F83}" type="presParOf" srcId="{6C3D31B9-69F6-4FEE-9CF5-388B4373C89E}" destId="{CC75E2B5-E982-494C-8A9C-B3C8B1BBB0E0}" srcOrd="0" destOrd="0" presId="urn:microsoft.com/office/officeart/2005/8/layout/venn2"/>
    <dgm:cxn modelId="{B5CDE269-631C-F24A-8BFD-AB330EAD4F7B}" type="presParOf" srcId="{CC75E2B5-E982-494C-8A9C-B3C8B1BBB0E0}" destId="{B1A35727-4765-4582-BC4E-1B862200402F}" srcOrd="0" destOrd="0" presId="urn:microsoft.com/office/officeart/2005/8/layout/venn2"/>
    <dgm:cxn modelId="{724D105C-191E-274E-9735-45EC7D8F83DD}" type="presParOf" srcId="{CC75E2B5-E982-494C-8A9C-B3C8B1BBB0E0}" destId="{9D0FD8EF-562C-4B6A-96A1-864E09FC532F}" srcOrd="1" destOrd="0" presId="urn:microsoft.com/office/officeart/2005/8/layout/venn2"/>
    <dgm:cxn modelId="{A38BFF8D-0B31-954E-9399-5DD3C1819501}" type="presParOf" srcId="{6C3D31B9-69F6-4FEE-9CF5-388B4373C89E}" destId="{D7C20291-510E-4006-87F3-6FE9B8090ED0}" srcOrd="1" destOrd="0" presId="urn:microsoft.com/office/officeart/2005/8/layout/venn2"/>
    <dgm:cxn modelId="{E3B3E2F1-CF50-0642-9893-D633A59E39B2}" type="presParOf" srcId="{D7C20291-510E-4006-87F3-6FE9B8090ED0}" destId="{D810CC06-E49E-4324-A848-7CE14F10894A}" srcOrd="0" destOrd="0" presId="urn:microsoft.com/office/officeart/2005/8/layout/venn2"/>
    <dgm:cxn modelId="{091B123B-3317-F74F-BFB2-5F0DF17BE68E}" type="presParOf" srcId="{D7C20291-510E-4006-87F3-6FE9B8090ED0}" destId="{86E003F4-A5C1-4B09-8862-7CA33D316DA6}" srcOrd="1" destOrd="0" presId="urn:microsoft.com/office/officeart/2005/8/layout/venn2"/>
    <dgm:cxn modelId="{E940D215-1D97-B04A-9123-D9B8F5193C77}" type="presParOf" srcId="{6C3D31B9-69F6-4FEE-9CF5-388B4373C89E}" destId="{FE11A008-4B4A-42F4-A3C4-D1950F73B340}" srcOrd="2" destOrd="0" presId="urn:microsoft.com/office/officeart/2005/8/layout/venn2"/>
    <dgm:cxn modelId="{350DC7D3-D0C1-CE4E-94AD-B1D5CFD98F1B}" type="presParOf" srcId="{FE11A008-4B4A-42F4-A3C4-D1950F73B340}" destId="{F3AEB892-0433-4DFC-BEB7-3D1E46E49FA9}" srcOrd="0" destOrd="0" presId="urn:microsoft.com/office/officeart/2005/8/layout/venn2"/>
    <dgm:cxn modelId="{905F68D8-3347-D94F-8C0F-FA9335719D54}" type="presParOf" srcId="{FE11A008-4B4A-42F4-A3C4-D1950F73B340}" destId="{8C1F08A6-31BF-43D2-B77F-DB440943EDA0}" srcOrd="1" destOrd="0" presId="urn:microsoft.com/office/officeart/2005/8/layout/venn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42A4F3-13A8-449F-9BAA-3D5924CB9B4E}" type="doc">
      <dgm:prSet loTypeId="urn:microsoft.com/office/officeart/2005/8/layout/hierarchy1" loCatId="hierarchy" qsTypeId="urn:microsoft.com/office/officeart/2005/8/quickstyle/simple3" qsCatId="simple" csTypeId="urn:microsoft.com/office/officeart/2005/8/colors/accent0_1" csCatId="mainScheme" phldr="1"/>
      <dgm:spPr/>
      <dgm:t>
        <a:bodyPr/>
        <a:lstStyle/>
        <a:p>
          <a:endParaRPr lang="en-US"/>
        </a:p>
      </dgm:t>
    </dgm:pt>
    <dgm:pt modelId="{853DEA9C-C704-4DC7-B615-C50FA6942D28}">
      <dgm:prSet phldrT="[Texto]"/>
      <dgm:spPr>
        <a:xfrm>
          <a:off x="2624915" y="928759"/>
          <a:ext cx="694300" cy="359477"/>
        </a:xfrm>
        <a:solidFill>
          <a:schemeClr val="bg1">
            <a:lumMod val="65000"/>
            <a:alpha val="90000"/>
          </a:schemeClr>
        </a:solidFill>
      </dgm:spPr>
      <dgm:t>
        <a:bodyPr/>
        <a:lstStyle/>
        <a:p>
          <a:pPr>
            <a:buNone/>
          </a:pPr>
          <a:r>
            <a:rPr lang="en-US" dirty="0">
              <a:solidFill>
                <a:schemeClr val="bg1"/>
              </a:solidFill>
            </a:rPr>
            <a:t>Scrum Master</a:t>
          </a:r>
        </a:p>
      </dgm:t>
    </dgm:pt>
    <dgm:pt modelId="{00D9D175-A5F3-4732-B90E-568807E3BE08}" type="parTrans" cxnId="{64C46A2C-3943-4EF1-8AF0-D7974AA17493}">
      <dgm:prSet/>
      <dgm:spPr/>
      <dgm:t>
        <a:bodyPr/>
        <a:lstStyle/>
        <a:p>
          <a:endParaRPr lang="en-US"/>
        </a:p>
      </dgm:t>
    </dgm:pt>
    <dgm:pt modelId="{711957D2-6870-4016-A0C6-69D60588EF1C}" type="sibTrans" cxnId="{64C46A2C-3943-4EF1-8AF0-D7974AA17493}">
      <dgm:prSet custT="1"/>
      <dgm:spPr/>
      <dgm:t>
        <a:bodyPr/>
        <a:lstStyle/>
        <a:p>
          <a:endParaRPr lang="es-ES_tradnl"/>
        </a:p>
      </dgm:t>
    </dgm:pt>
    <dgm:pt modelId="{8BEA8CCF-0AD6-4F5A-984A-1E67C92FC974}">
      <dgm:prSet phldrT="[Texto]"/>
      <dgm:spPr>
        <a:xfrm>
          <a:off x="529069" y="2630288"/>
          <a:ext cx="694300" cy="359477"/>
        </a:xfrm>
        <a:solidFill>
          <a:schemeClr val="bg1">
            <a:lumMod val="65000"/>
            <a:alpha val="90000"/>
          </a:schemeClr>
        </a:solidFill>
      </dgm:spPr>
      <dgm:t>
        <a:bodyPr/>
        <a:lstStyle/>
        <a:p>
          <a:pPr>
            <a:buNone/>
          </a:pPr>
          <a:r>
            <a:rPr lang="es-ES" dirty="0">
              <a:solidFill>
                <a:schemeClr val="bg1"/>
              </a:solidFill>
              <a:latin typeface="Calibri"/>
              <a:ea typeface="+mn-ea"/>
              <a:cs typeface="+mn-cs"/>
            </a:rPr>
            <a:t>Arquitecto</a:t>
          </a:r>
          <a:r>
            <a:rPr lang="es-ES" baseline="0" dirty="0">
              <a:solidFill>
                <a:schemeClr val="bg1"/>
              </a:solidFill>
              <a:latin typeface="Calibri"/>
              <a:ea typeface="+mn-ea"/>
              <a:cs typeface="+mn-cs"/>
            </a:rPr>
            <a:t> Empresarial</a:t>
          </a:r>
          <a:endParaRPr lang="es-ES" dirty="0">
            <a:solidFill>
              <a:schemeClr val="bg1"/>
            </a:solidFill>
            <a:latin typeface="Calibri"/>
            <a:ea typeface="+mn-ea"/>
            <a:cs typeface="+mn-cs"/>
          </a:endParaRPr>
        </a:p>
      </dgm:t>
    </dgm:pt>
    <dgm:pt modelId="{0DB6832D-FB62-40C4-9B1B-F0E33A3C85B8}" type="parTrans" cxnId="{61BAA669-3F5F-4EB6-9C21-716AB6F2882F}">
      <dgm:prSet/>
      <dgm:spPr/>
      <dgm:t>
        <a:bodyPr/>
        <a:lstStyle/>
        <a:p>
          <a:endParaRPr lang="en-US"/>
        </a:p>
      </dgm:t>
    </dgm:pt>
    <dgm:pt modelId="{6EBDA3AD-F646-4CCD-B09E-8A4F4CCB45B8}" type="sibTrans" cxnId="{61BAA669-3F5F-4EB6-9C21-716AB6F2882F}">
      <dgm:prSet custT="1"/>
      <dgm:spPr/>
      <dgm:t>
        <a:bodyPr/>
        <a:lstStyle/>
        <a:p>
          <a:endParaRPr lang="es-ES_tradnl"/>
        </a:p>
      </dgm:t>
    </dgm:pt>
    <dgm:pt modelId="{5DC00410-344F-401E-917E-57B90C8620BB}">
      <dgm:prSet phldrT="[Texto]"/>
      <dgm:spPr>
        <a:xfrm>
          <a:off x="2392043" y="2630288"/>
          <a:ext cx="694300" cy="359477"/>
        </a:xfrm>
        <a:solidFill>
          <a:schemeClr val="bg1">
            <a:lumMod val="65000"/>
            <a:alpha val="90000"/>
          </a:schemeClr>
        </a:solidFill>
      </dgm:spPr>
      <dgm:t>
        <a:bodyPr/>
        <a:lstStyle/>
        <a:p>
          <a:pPr>
            <a:buNone/>
          </a:pPr>
          <a:r>
            <a:rPr lang="es-ES" dirty="0">
              <a:solidFill>
                <a:schemeClr val="bg1"/>
              </a:solidFill>
              <a:latin typeface="Calibri"/>
              <a:ea typeface="+mn-ea"/>
              <a:cs typeface="+mn-cs"/>
            </a:rPr>
            <a:t>Arquitecto Tecnológico 1</a:t>
          </a:r>
        </a:p>
      </dgm:t>
    </dgm:pt>
    <dgm:pt modelId="{E86CBFAB-72DA-4DED-B7A3-F4DC0FB33FBC}" type="parTrans" cxnId="{0CB4BA9A-DC21-4B0F-BF21-9A0FC1189ABF}">
      <dgm:prSet/>
      <dgm:spPr/>
      <dgm:t>
        <a:bodyPr/>
        <a:lstStyle/>
        <a:p>
          <a:endParaRPr lang="en-US"/>
        </a:p>
      </dgm:t>
    </dgm:pt>
    <dgm:pt modelId="{BE486AAA-8433-4198-99AE-61FCEEEA883E}" type="sibTrans" cxnId="{0CB4BA9A-DC21-4B0F-BF21-9A0FC1189ABF}">
      <dgm:prSet custT="1"/>
      <dgm:spPr/>
      <dgm:t>
        <a:bodyPr/>
        <a:lstStyle/>
        <a:p>
          <a:endParaRPr lang="es-ES_tradnl"/>
        </a:p>
      </dgm:t>
    </dgm:pt>
    <dgm:pt modelId="{B274E0FA-6FE2-E541-A826-3999995C6FCD}">
      <dgm:prSet phldrT="[Texto]"/>
      <dgm:spPr>
        <a:xfrm>
          <a:off x="2392043" y="2630288"/>
          <a:ext cx="694300" cy="359477"/>
        </a:xfrm>
        <a:solidFill>
          <a:schemeClr val="bg1">
            <a:lumMod val="65000"/>
            <a:alpha val="90000"/>
          </a:schemeClr>
        </a:solidFill>
      </dgm:spPr>
      <dgm:t>
        <a:bodyPr/>
        <a:lstStyle/>
        <a:p>
          <a:pPr>
            <a:buNone/>
          </a:pPr>
          <a:r>
            <a:rPr lang="es-ES" dirty="0">
              <a:solidFill>
                <a:schemeClr val="bg1"/>
              </a:solidFill>
              <a:latin typeface="Calibri"/>
              <a:ea typeface="+mn-ea"/>
              <a:cs typeface="+mn-cs"/>
            </a:rPr>
            <a:t>Arquitecto Tecnológico 2</a:t>
          </a:r>
        </a:p>
      </dgm:t>
    </dgm:pt>
    <dgm:pt modelId="{D1708526-6A98-D14C-82E5-B6582D83D6A8}" type="parTrans" cxnId="{5853F9CE-E31A-F14D-9B79-C0189E97EAAF}">
      <dgm:prSet/>
      <dgm:spPr/>
      <dgm:t>
        <a:bodyPr/>
        <a:lstStyle/>
        <a:p>
          <a:endParaRPr lang="es-ES_tradnl"/>
        </a:p>
      </dgm:t>
    </dgm:pt>
    <dgm:pt modelId="{C3BA3AEC-B802-454D-9A35-8B802C476D25}" type="sibTrans" cxnId="{5853F9CE-E31A-F14D-9B79-C0189E97EAAF}">
      <dgm:prSet/>
      <dgm:spPr/>
      <dgm:t>
        <a:bodyPr/>
        <a:lstStyle/>
        <a:p>
          <a:endParaRPr lang="es-ES_tradnl"/>
        </a:p>
      </dgm:t>
    </dgm:pt>
    <dgm:pt modelId="{C2196C0F-2AB9-E047-9F3F-6ADA359DC2D0}">
      <dgm:prSet/>
      <dgm:spPr>
        <a:solidFill>
          <a:schemeClr val="accent3">
            <a:lumMod val="75000"/>
            <a:alpha val="90000"/>
          </a:schemeClr>
        </a:solidFill>
      </dgm:spPr>
      <dgm:t>
        <a:bodyPr/>
        <a:lstStyle/>
        <a:p>
          <a:r>
            <a:rPr lang="es-ES_tradnl" dirty="0">
              <a:solidFill>
                <a:schemeClr val="bg1"/>
              </a:solidFill>
            </a:rPr>
            <a:t>Product </a:t>
          </a:r>
          <a:r>
            <a:rPr lang="es-ES_tradnl" dirty="0" err="1">
              <a:solidFill>
                <a:schemeClr val="bg1"/>
              </a:solidFill>
            </a:rPr>
            <a:t>Owner</a:t>
          </a:r>
          <a:endParaRPr lang="es-ES_tradnl" dirty="0">
            <a:solidFill>
              <a:schemeClr val="bg1"/>
            </a:solidFill>
          </a:endParaRPr>
        </a:p>
      </dgm:t>
    </dgm:pt>
    <dgm:pt modelId="{28407651-FC7B-0942-8EAB-04AF61EA3E9F}" type="parTrans" cxnId="{87145532-8630-6449-BAD1-BD4AC94B6D7D}">
      <dgm:prSet/>
      <dgm:spPr/>
      <dgm:t>
        <a:bodyPr/>
        <a:lstStyle/>
        <a:p>
          <a:endParaRPr lang="es-ES_tradnl"/>
        </a:p>
      </dgm:t>
    </dgm:pt>
    <dgm:pt modelId="{BCB884F4-0AEC-1949-A1B2-B4F765D53D8F}" type="sibTrans" cxnId="{87145532-8630-6449-BAD1-BD4AC94B6D7D}">
      <dgm:prSet/>
      <dgm:spPr/>
      <dgm:t>
        <a:bodyPr/>
        <a:lstStyle/>
        <a:p>
          <a:endParaRPr lang="es-ES_tradnl"/>
        </a:p>
      </dgm:t>
    </dgm:pt>
    <dgm:pt modelId="{3B4CA9E2-3CD3-5449-8028-571D4213FECD}">
      <dgm:prSet/>
      <dgm:spPr>
        <a:solidFill>
          <a:schemeClr val="accent3">
            <a:lumMod val="75000"/>
            <a:alpha val="90000"/>
          </a:schemeClr>
        </a:solidFill>
      </dgm:spPr>
      <dgm:t>
        <a:bodyPr/>
        <a:lstStyle/>
        <a:p>
          <a:r>
            <a:rPr lang="es-ES_tradnl" dirty="0">
              <a:solidFill>
                <a:schemeClr val="bg1"/>
              </a:solidFill>
            </a:rPr>
            <a:t>Líder Técnico</a:t>
          </a:r>
        </a:p>
      </dgm:t>
    </dgm:pt>
    <dgm:pt modelId="{44080148-19CB-5B44-AFC1-E03096B4F2CE}" type="parTrans" cxnId="{CD16605A-A944-6941-9649-C395355F8286}">
      <dgm:prSet/>
      <dgm:spPr/>
      <dgm:t>
        <a:bodyPr/>
        <a:lstStyle/>
        <a:p>
          <a:endParaRPr lang="es-ES_tradnl"/>
        </a:p>
      </dgm:t>
    </dgm:pt>
    <dgm:pt modelId="{B851C81C-AA48-5E4A-A234-819CAD6ADE51}" type="sibTrans" cxnId="{CD16605A-A944-6941-9649-C395355F8286}">
      <dgm:prSet/>
      <dgm:spPr/>
      <dgm:t>
        <a:bodyPr/>
        <a:lstStyle/>
        <a:p>
          <a:endParaRPr lang="es-ES_tradnl"/>
        </a:p>
      </dgm:t>
    </dgm:pt>
    <dgm:pt modelId="{854307DE-9C99-AE4E-9AD5-3A908FF12E49}">
      <dgm:prSet/>
      <dgm:spPr>
        <a:solidFill>
          <a:schemeClr val="accent3">
            <a:lumMod val="75000"/>
            <a:alpha val="90000"/>
          </a:schemeClr>
        </a:solidFill>
      </dgm:spPr>
      <dgm:t>
        <a:bodyPr/>
        <a:lstStyle/>
        <a:p>
          <a:r>
            <a:rPr lang="es-ES_tradnl" dirty="0">
              <a:solidFill>
                <a:schemeClr val="bg1"/>
              </a:solidFill>
            </a:rPr>
            <a:t>Product </a:t>
          </a:r>
          <a:r>
            <a:rPr lang="es-ES_tradnl" dirty="0" err="1">
              <a:solidFill>
                <a:schemeClr val="bg1"/>
              </a:solidFill>
            </a:rPr>
            <a:t>Owner</a:t>
          </a:r>
          <a:r>
            <a:rPr lang="es-ES_tradnl" dirty="0">
              <a:solidFill>
                <a:schemeClr val="bg1"/>
              </a:solidFill>
            </a:rPr>
            <a:t> AFP 1</a:t>
          </a:r>
        </a:p>
      </dgm:t>
    </dgm:pt>
    <dgm:pt modelId="{837AA2A2-8198-9143-B82B-E5C2DAD08FA0}" type="parTrans" cxnId="{D9749403-A4D7-F44B-814B-BA5869985936}">
      <dgm:prSet/>
      <dgm:spPr/>
      <dgm:t>
        <a:bodyPr/>
        <a:lstStyle/>
        <a:p>
          <a:endParaRPr lang="es-ES_tradnl"/>
        </a:p>
      </dgm:t>
    </dgm:pt>
    <dgm:pt modelId="{EEF54D71-8DEE-FD40-B11D-BC48EC04E99F}" type="sibTrans" cxnId="{D9749403-A4D7-F44B-814B-BA5869985936}">
      <dgm:prSet/>
      <dgm:spPr/>
      <dgm:t>
        <a:bodyPr/>
        <a:lstStyle/>
        <a:p>
          <a:endParaRPr lang="es-ES_tradnl"/>
        </a:p>
      </dgm:t>
    </dgm:pt>
    <dgm:pt modelId="{BE3E4B60-2189-2A45-B812-4EE3199CE62A}">
      <dgm:prSet/>
      <dgm:spPr>
        <a:solidFill>
          <a:schemeClr val="accent3">
            <a:lumMod val="75000"/>
            <a:alpha val="90000"/>
          </a:schemeClr>
        </a:solidFill>
      </dgm:spPr>
      <dgm:t>
        <a:bodyPr/>
        <a:lstStyle/>
        <a:p>
          <a:r>
            <a:rPr lang="es-ES_tradnl" dirty="0">
              <a:solidFill>
                <a:schemeClr val="bg1"/>
              </a:solidFill>
            </a:rPr>
            <a:t>Product </a:t>
          </a:r>
          <a:r>
            <a:rPr lang="es-ES_tradnl" dirty="0" err="1">
              <a:solidFill>
                <a:schemeClr val="bg1"/>
              </a:solidFill>
            </a:rPr>
            <a:t>Owner</a:t>
          </a:r>
          <a:r>
            <a:rPr lang="es-ES_tradnl" dirty="0">
              <a:solidFill>
                <a:schemeClr val="bg1"/>
              </a:solidFill>
            </a:rPr>
            <a:t> AFP 2</a:t>
          </a:r>
        </a:p>
      </dgm:t>
    </dgm:pt>
    <dgm:pt modelId="{A8D3F342-DAD9-3047-AC2A-9AA5998EAA3F}" type="parTrans" cxnId="{9FE63418-CFEF-C94D-BF10-9F40E0976CA5}">
      <dgm:prSet/>
      <dgm:spPr/>
      <dgm:t>
        <a:bodyPr/>
        <a:lstStyle/>
        <a:p>
          <a:endParaRPr lang="es-ES_tradnl"/>
        </a:p>
      </dgm:t>
    </dgm:pt>
    <dgm:pt modelId="{5295ACD5-AB9D-3246-AE94-743CFC060504}" type="sibTrans" cxnId="{9FE63418-CFEF-C94D-BF10-9F40E0976CA5}">
      <dgm:prSet/>
      <dgm:spPr/>
      <dgm:t>
        <a:bodyPr/>
        <a:lstStyle/>
        <a:p>
          <a:endParaRPr lang="es-ES_tradnl"/>
        </a:p>
      </dgm:t>
    </dgm:pt>
    <dgm:pt modelId="{44B50597-410B-F046-861F-97B1601AAB25}">
      <dgm:prSet/>
      <dgm:spPr>
        <a:solidFill>
          <a:schemeClr val="accent3">
            <a:lumMod val="75000"/>
            <a:alpha val="90000"/>
          </a:schemeClr>
        </a:solidFill>
      </dgm:spPr>
      <dgm:t>
        <a:bodyPr/>
        <a:lstStyle/>
        <a:p>
          <a:r>
            <a:rPr lang="es-ES_tradnl" dirty="0">
              <a:solidFill>
                <a:schemeClr val="bg1"/>
              </a:solidFill>
            </a:rPr>
            <a:t>L</a:t>
          </a:r>
          <a:r>
            <a:rPr lang="es-ES" dirty="0" err="1">
              <a:solidFill>
                <a:schemeClr val="bg1"/>
              </a:solidFill>
            </a:rPr>
            <a:t>íder</a:t>
          </a:r>
          <a:r>
            <a:rPr lang="es-ES" dirty="0">
              <a:solidFill>
                <a:schemeClr val="bg1"/>
              </a:solidFill>
            </a:rPr>
            <a:t> Técnico AFP 1</a:t>
          </a:r>
          <a:endParaRPr lang="es-ES_tradnl" dirty="0">
            <a:solidFill>
              <a:schemeClr val="bg1"/>
            </a:solidFill>
          </a:endParaRPr>
        </a:p>
      </dgm:t>
    </dgm:pt>
    <dgm:pt modelId="{F66F875C-BD43-CB4A-9275-2843CBC47D49}" type="parTrans" cxnId="{07B343C6-206B-9E47-B096-4090F55D3144}">
      <dgm:prSet/>
      <dgm:spPr/>
      <dgm:t>
        <a:bodyPr/>
        <a:lstStyle/>
        <a:p>
          <a:endParaRPr lang="es-ES_tradnl"/>
        </a:p>
      </dgm:t>
    </dgm:pt>
    <dgm:pt modelId="{E2EB04CD-2995-8840-8EEA-F3AB6469EE11}" type="sibTrans" cxnId="{07B343C6-206B-9E47-B096-4090F55D3144}">
      <dgm:prSet/>
      <dgm:spPr/>
      <dgm:t>
        <a:bodyPr/>
        <a:lstStyle/>
        <a:p>
          <a:endParaRPr lang="es-ES_tradnl"/>
        </a:p>
      </dgm:t>
    </dgm:pt>
    <dgm:pt modelId="{03F6A171-DE5F-6F45-BFC8-41F14063F738}">
      <dgm:prSet/>
      <dgm:spPr>
        <a:solidFill>
          <a:schemeClr val="accent3">
            <a:lumMod val="75000"/>
            <a:alpha val="90000"/>
          </a:schemeClr>
        </a:solidFill>
      </dgm:spPr>
      <dgm:t>
        <a:bodyPr/>
        <a:lstStyle/>
        <a:p>
          <a:r>
            <a:rPr lang="es-ES_tradnl" dirty="0">
              <a:solidFill>
                <a:schemeClr val="bg1"/>
              </a:solidFill>
            </a:rPr>
            <a:t>L</a:t>
          </a:r>
          <a:r>
            <a:rPr lang="es-ES" dirty="0" err="1">
              <a:solidFill>
                <a:schemeClr val="bg1"/>
              </a:solidFill>
            </a:rPr>
            <a:t>íder</a:t>
          </a:r>
          <a:r>
            <a:rPr lang="es-ES" dirty="0">
              <a:solidFill>
                <a:schemeClr val="bg1"/>
              </a:solidFill>
            </a:rPr>
            <a:t> Técnico AFP 2</a:t>
          </a:r>
          <a:endParaRPr lang="es-ES_tradnl" dirty="0">
            <a:solidFill>
              <a:schemeClr val="bg1"/>
            </a:solidFill>
          </a:endParaRPr>
        </a:p>
      </dgm:t>
    </dgm:pt>
    <dgm:pt modelId="{36C8475D-DDE5-A74A-8804-CDEEE4EDD978}" type="parTrans" cxnId="{0A4B605F-B535-7848-9727-9E5BCE8B2E19}">
      <dgm:prSet/>
      <dgm:spPr/>
      <dgm:t>
        <a:bodyPr/>
        <a:lstStyle/>
        <a:p>
          <a:endParaRPr lang="es-ES_tradnl"/>
        </a:p>
      </dgm:t>
    </dgm:pt>
    <dgm:pt modelId="{C376B57A-D19F-854C-942D-A21EBE3834EA}" type="sibTrans" cxnId="{0A4B605F-B535-7848-9727-9E5BCE8B2E19}">
      <dgm:prSet/>
      <dgm:spPr/>
      <dgm:t>
        <a:bodyPr/>
        <a:lstStyle/>
        <a:p>
          <a:endParaRPr lang="es-ES_tradnl"/>
        </a:p>
      </dgm:t>
    </dgm:pt>
    <dgm:pt modelId="{346F2D0E-A83A-C443-B4FA-2BBB3FA80B85}">
      <dgm:prSet phldrT="[Texto]"/>
      <dgm:spPr>
        <a:xfrm>
          <a:off x="2624915" y="928759"/>
          <a:ext cx="694300" cy="359477"/>
        </a:xfrm>
        <a:solidFill>
          <a:srgbClr val="C00000">
            <a:alpha val="90000"/>
          </a:srgbClr>
        </a:solidFill>
      </dgm:spPr>
      <dgm:t>
        <a:bodyPr/>
        <a:lstStyle/>
        <a:p>
          <a:pPr>
            <a:buNone/>
          </a:pPr>
          <a:r>
            <a:rPr lang="en-US" dirty="0">
              <a:solidFill>
                <a:schemeClr val="bg1"/>
              </a:solidFill>
            </a:rPr>
            <a:t>Comite</a:t>
          </a:r>
          <a:r>
            <a:rPr lang="en-US" baseline="0" dirty="0">
              <a:solidFill>
                <a:schemeClr val="bg1"/>
              </a:solidFill>
            </a:rPr>
            <a:t>  de Proyecto</a:t>
          </a:r>
          <a:endParaRPr lang="en-US" dirty="0">
            <a:solidFill>
              <a:schemeClr val="bg1"/>
            </a:solidFill>
          </a:endParaRPr>
        </a:p>
      </dgm:t>
    </dgm:pt>
    <dgm:pt modelId="{315C7934-04E5-514D-8D60-EAB8ACA7C2EB}" type="parTrans" cxnId="{C42DF045-5728-D342-96E0-9AEF1246722F}">
      <dgm:prSet/>
      <dgm:spPr/>
      <dgm:t>
        <a:bodyPr/>
        <a:lstStyle/>
        <a:p>
          <a:endParaRPr lang="es-ES_tradnl"/>
        </a:p>
      </dgm:t>
    </dgm:pt>
    <dgm:pt modelId="{A834C752-519F-614F-93A4-C7514297293F}" type="sibTrans" cxnId="{C42DF045-5728-D342-96E0-9AEF1246722F}">
      <dgm:prSet/>
      <dgm:spPr/>
      <dgm:t>
        <a:bodyPr/>
        <a:lstStyle/>
        <a:p>
          <a:endParaRPr lang="es-ES_tradnl"/>
        </a:p>
      </dgm:t>
    </dgm:pt>
    <dgm:pt modelId="{308B4714-E7F4-1D44-9281-BA0BA7CBEE62}">
      <dgm:prSet phldrT="[Texto]"/>
      <dgm:spPr>
        <a:xfrm>
          <a:off x="2392043" y="2630288"/>
          <a:ext cx="694300" cy="359477"/>
        </a:xfrm>
        <a:solidFill>
          <a:schemeClr val="bg1">
            <a:lumMod val="65000"/>
            <a:alpha val="90000"/>
          </a:schemeClr>
        </a:solidFill>
      </dgm:spPr>
      <dgm:t>
        <a:bodyPr/>
        <a:lstStyle/>
        <a:p>
          <a:pPr>
            <a:buNone/>
          </a:pPr>
          <a:r>
            <a:rPr lang="es-ES" dirty="0">
              <a:solidFill>
                <a:schemeClr val="bg1"/>
              </a:solidFill>
              <a:latin typeface="Calibri"/>
              <a:ea typeface="+mn-ea"/>
              <a:cs typeface="+mn-cs"/>
            </a:rPr>
            <a:t>Consultor Técnico Funcional</a:t>
          </a:r>
        </a:p>
      </dgm:t>
    </dgm:pt>
    <dgm:pt modelId="{D4B99F0F-8396-784F-A433-BFFCD2D08150}" type="parTrans" cxnId="{37A4BA49-2FEA-4E4B-8FB1-637CEB1322DE}">
      <dgm:prSet/>
      <dgm:spPr/>
      <dgm:t>
        <a:bodyPr/>
        <a:lstStyle/>
        <a:p>
          <a:endParaRPr lang="es-ES_tradnl"/>
        </a:p>
      </dgm:t>
    </dgm:pt>
    <dgm:pt modelId="{EA5F01F0-BC2F-C84C-AD7F-7D42BE71BC23}" type="sibTrans" cxnId="{37A4BA49-2FEA-4E4B-8FB1-637CEB1322DE}">
      <dgm:prSet/>
      <dgm:spPr/>
      <dgm:t>
        <a:bodyPr/>
        <a:lstStyle/>
        <a:p>
          <a:endParaRPr lang="es-ES_tradnl"/>
        </a:p>
      </dgm:t>
    </dgm:pt>
    <dgm:pt modelId="{4A4AC33F-9F23-44AC-815C-27001A3103B3}">
      <dgm:prSet phldrT="[Texto]"/>
      <dgm:spPr>
        <a:xfrm>
          <a:off x="2624915" y="928759"/>
          <a:ext cx="694300" cy="359477"/>
        </a:xfrm>
        <a:solidFill>
          <a:srgbClr val="C00000">
            <a:alpha val="90000"/>
          </a:srgbClr>
        </a:solidFill>
      </dgm:spPr>
      <dgm:t>
        <a:bodyPr/>
        <a:lstStyle/>
        <a:p>
          <a:pPr>
            <a:buNone/>
          </a:pPr>
          <a:r>
            <a:rPr lang="en-US" dirty="0" err="1">
              <a:solidFill>
                <a:schemeClr val="bg1"/>
              </a:solidFill>
            </a:rPr>
            <a:t>Gerencia</a:t>
          </a:r>
          <a:r>
            <a:rPr lang="en-US" dirty="0">
              <a:solidFill>
                <a:schemeClr val="bg1"/>
              </a:solidFill>
            </a:rPr>
            <a:t> de Proyecto</a:t>
          </a:r>
        </a:p>
      </dgm:t>
    </dgm:pt>
    <dgm:pt modelId="{8ACD2B1F-70EC-44DF-A94F-5736681EBF91}" type="parTrans" cxnId="{425958D7-308A-40D0-8120-5D936BF9EE35}">
      <dgm:prSet/>
      <dgm:spPr/>
      <dgm:t>
        <a:bodyPr/>
        <a:lstStyle/>
        <a:p>
          <a:endParaRPr lang="es-PE"/>
        </a:p>
      </dgm:t>
    </dgm:pt>
    <dgm:pt modelId="{02A4A71C-4650-4399-89FA-A10BCC82B616}" type="sibTrans" cxnId="{425958D7-308A-40D0-8120-5D936BF9EE35}">
      <dgm:prSet/>
      <dgm:spPr/>
      <dgm:t>
        <a:bodyPr/>
        <a:lstStyle/>
        <a:p>
          <a:endParaRPr lang="es-PE"/>
        </a:p>
      </dgm:t>
    </dgm:pt>
    <dgm:pt modelId="{0BA72881-1C41-E247-8811-A6C4BA7F3810}" type="pres">
      <dgm:prSet presAssocID="{EB42A4F3-13A8-449F-9BAA-3D5924CB9B4E}" presName="hierChild1" presStyleCnt="0">
        <dgm:presLayoutVars>
          <dgm:chPref val="1"/>
          <dgm:dir/>
          <dgm:animOne val="branch"/>
          <dgm:animLvl val="lvl"/>
          <dgm:resizeHandles/>
        </dgm:presLayoutVars>
      </dgm:prSet>
      <dgm:spPr/>
      <dgm:t>
        <a:bodyPr/>
        <a:lstStyle/>
        <a:p>
          <a:endParaRPr lang="en-US"/>
        </a:p>
      </dgm:t>
    </dgm:pt>
    <dgm:pt modelId="{182B4C4C-10AE-7343-ACF4-D0FEE8E90B02}" type="pres">
      <dgm:prSet presAssocID="{346F2D0E-A83A-C443-B4FA-2BBB3FA80B85}" presName="hierRoot1" presStyleCnt="0"/>
      <dgm:spPr/>
    </dgm:pt>
    <dgm:pt modelId="{B485C853-7639-314D-8D31-25CF7F094611}" type="pres">
      <dgm:prSet presAssocID="{346F2D0E-A83A-C443-B4FA-2BBB3FA80B85}" presName="composite" presStyleCnt="0"/>
      <dgm:spPr/>
    </dgm:pt>
    <dgm:pt modelId="{4BC794C9-933C-AC4C-8536-C0BEF1B3CF0D}" type="pres">
      <dgm:prSet presAssocID="{346F2D0E-A83A-C443-B4FA-2BBB3FA80B85}" presName="background" presStyleLbl="node0" presStyleIdx="0" presStyleCnt="1"/>
      <dgm:spPr/>
    </dgm:pt>
    <dgm:pt modelId="{6B524D5B-AEA2-8D40-B45F-2FD68BCB1DE5}" type="pres">
      <dgm:prSet presAssocID="{346F2D0E-A83A-C443-B4FA-2BBB3FA80B85}" presName="text" presStyleLbl="fgAcc0" presStyleIdx="0" presStyleCnt="1">
        <dgm:presLayoutVars>
          <dgm:chPref val="3"/>
        </dgm:presLayoutVars>
      </dgm:prSet>
      <dgm:spPr/>
      <dgm:t>
        <a:bodyPr/>
        <a:lstStyle/>
        <a:p>
          <a:endParaRPr lang="en-US"/>
        </a:p>
      </dgm:t>
    </dgm:pt>
    <dgm:pt modelId="{5EF83632-FF37-0948-A786-DB2A5BF10164}" type="pres">
      <dgm:prSet presAssocID="{346F2D0E-A83A-C443-B4FA-2BBB3FA80B85}" presName="hierChild2" presStyleCnt="0"/>
      <dgm:spPr/>
    </dgm:pt>
    <dgm:pt modelId="{01D62694-8C3F-41F9-B2B4-0958F6675449}" type="pres">
      <dgm:prSet presAssocID="{8ACD2B1F-70EC-44DF-A94F-5736681EBF91}" presName="Name10" presStyleLbl="parChTrans1D2" presStyleIdx="0" presStyleCnt="1"/>
      <dgm:spPr/>
      <dgm:t>
        <a:bodyPr/>
        <a:lstStyle/>
        <a:p>
          <a:endParaRPr lang="en-US"/>
        </a:p>
      </dgm:t>
    </dgm:pt>
    <dgm:pt modelId="{6DB0DF0B-FC4C-4E8E-B49F-FB8E202BAB99}" type="pres">
      <dgm:prSet presAssocID="{4A4AC33F-9F23-44AC-815C-27001A3103B3}" presName="hierRoot2" presStyleCnt="0"/>
      <dgm:spPr/>
    </dgm:pt>
    <dgm:pt modelId="{D0444B76-FE36-45D9-A43F-646D4D3AA37C}" type="pres">
      <dgm:prSet presAssocID="{4A4AC33F-9F23-44AC-815C-27001A3103B3}" presName="composite2" presStyleCnt="0"/>
      <dgm:spPr/>
    </dgm:pt>
    <dgm:pt modelId="{1FC7C4C9-697B-479F-92A5-BA068672CD38}" type="pres">
      <dgm:prSet presAssocID="{4A4AC33F-9F23-44AC-815C-27001A3103B3}" presName="background2" presStyleLbl="node2" presStyleIdx="0" presStyleCnt="1"/>
      <dgm:spPr/>
    </dgm:pt>
    <dgm:pt modelId="{BF5224A9-E3F2-409F-AB05-7C80121F0C9A}" type="pres">
      <dgm:prSet presAssocID="{4A4AC33F-9F23-44AC-815C-27001A3103B3}" presName="text2" presStyleLbl="fgAcc2" presStyleIdx="0" presStyleCnt="1">
        <dgm:presLayoutVars>
          <dgm:chPref val="3"/>
        </dgm:presLayoutVars>
      </dgm:prSet>
      <dgm:spPr/>
      <dgm:t>
        <a:bodyPr/>
        <a:lstStyle/>
        <a:p>
          <a:endParaRPr lang="en-US"/>
        </a:p>
      </dgm:t>
    </dgm:pt>
    <dgm:pt modelId="{450D2111-FC63-416C-8BDD-56252E8F8B1D}" type="pres">
      <dgm:prSet presAssocID="{4A4AC33F-9F23-44AC-815C-27001A3103B3}" presName="hierChild3" presStyleCnt="0"/>
      <dgm:spPr/>
    </dgm:pt>
    <dgm:pt modelId="{0D266240-8C0D-4B56-9727-3ED8885E3CF8}" type="pres">
      <dgm:prSet presAssocID="{00D9D175-A5F3-4732-B90E-568807E3BE08}" presName="Name17" presStyleLbl="parChTrans1D3" presStyleIdx="0" presStyleCnt="3"/>
      <dgm:spPr/>
      <dgm:t>
        <a:bodyPr/>
        <a:lstStyle/>
        <a:p>
          <a:endParaRPr lang="en-US"/>
        </a:p>
      </dgm:t>
    </dgm:pt>
    <dgm:pt modelId="{AB9D1172-A198-4E8C-AD7C-BFEAF9ACA48C}" type="pres">
      <dgm:prSet presAssocID="{853DEA9C-C704-4DC7-B615-C50FA6942D28}" presName="hierRoot3" presStyleCnt="0"/>
      <dgm:spPr/>
    </dgm:pt>
    <dgm:pt modelId="{4E782C68-EC5E-43E6-B4E9-E07A0C16E41C}" type="pres">
      <dgm:prSet presAssocID="{853DEA9C-C704-4DC7-B615-C50FA6942D28}" presName="composite3" presStyleCnt="0"/>
      <dgm:spPr/>
    </dgm:pt>
    <dgm:pt modelId="{E17ABBF8-64E2-4A9D-A38F-31C2636B083A}" type="pres">
      <dgm:prSet presAssocID="{853DEA9C-C704-4DC7-B615-C50FA6942D28}" presName="background3" presStyleLbl="node3" presStyleIdx="0" presStyleCnt="3"/>
      <dgm:spPr/>
    </dgm:pt>
    <dgm:pt modelId="{BA4B36D2-7F10-4511-862C-474FB2718E90}" type="pres">
      <dgm:prSet presAssocID="{853DEA9C-C704-4DC7-B615-C50FA6942D28}" presName="text3" presStyleLbl="fgAcc3" presStyleIdx="0" presStyleCnt="3">
        <dgm:presLayoutVars>
          <dgm:chPref val="3"/>
        </dgm:presLayoutVars>
      </dgm:prSet>
      <dgm:spPr/>
      <dgm:t>
        <a:bodyPr/>
        <a:lstStyle/>
        <a:p>
          <a:endParaRPr lang="en-US"/>
        </a:p>
      </dgm:t>
    </dgm:pt>
    <dgm:pt modelId="{FF7F7D91-D659-43D7-83CA-C4020AC428E9}" type="pres">
      <dgm:prSet presAssocID="{853DEA9C-C704-4DC7-B615-C50FA6942D28}" presName="hierChild4" presStyleCnt="0"/>
      <dgm:spPr/>
    </dgm:pt>
    <dgm:pt modelId="{989A7FFB-2D8D-4A28-80FA-0098FBDEF588}" type="pres">
      <dgm:prSet presAssocID="{0DB6832D-FB62-40C4-9B1B-F0E33A3C85B8}" presName="Name23" presStyleLbl="parChTrans1D4" presStyleIdx="0" presStyleCnt="8"/>
      <dgm:spPr/>
      <dgm:t>
        <a:bodyPr/>
        <a:lstStyle/>
        <a:p>
          <a:endParaRPr lang="en-US"/>
        </a:p>
      </dgm:t>
    </dgm:pt>
    <dgm:pt modelId="{BA01064F-1079-4F51-A775-C06835504BEB}" type="pres">
      <dgm:prSet presAssocID="{8BEA8CCF-0AD6-4F5A-984A-1E67C92FC974}" presName="hierRoot4" presStyleCnt="0"/>
      <dgm:spPr/>
    </dgm:pt>
    <dgm:pt modelId="{93484E9A-75CB-40AC-8494-585C2A67D979}" type="pres">
      <dgm:prSet presAssocID="{8BEA8CCF-0AD6-4F5A-984A-1E67C92FC974}" presName="composite4" presStyleCnt="0"/>
      <dgm:spPr/>
    </dgm:pt>
    <dgm:pt modelId="{60F92585-C674-4F09-A082-1E2E893039F6}" type="pres">
      <dgm:prSet presAssocID="{8BEA8CCF-0AD6-4F5A-984A-1E67C92FC974}" presName="background4" presStyleLbl="node4" presStyleIdx="0" presStyleCnt="8"/>
      <dgm:spPr/>
    </dgm:pt>
    <dgm:pt modelId="{F96AAAA1-A0C0-42EF-9AF1-4300AB7E3ED2}" type="pres">
      <dgm:prSet presAssocID="{8BEA8CCF-0AD6-4F5A-984A-1E67C92FC974}" presName="text4" presStyleLbl="fgAcc4" presStyleIdx="0" presStyleCnt="8">
        <dgm:presLayoutVars>
          <dgm:chPref val="3"/>
        </dgm:presLayoutVars>
      </dgm:prSet>
      <dgm:spPr/>
      <dgm:t>
        <a:bodyPr/>
        <a:lstStyle/>
        <a:p>
          <a:endParaRPr lang="en-US"/>
        </a:p>
      </dgm:t>
    </dgm:pt>
    <dgm:pt modelId="{12C9BBCF-4914-434A-8C35-C0DB2B5D57E6}" type="pres">
      <dgm:prSet presAssocID="{8BEA8CCF-0AD6-4F5A-984A-1E67C92FC974}" presName="hierChild5" presStyleCnt="0"/>
      <dgm:spPr/>
    </dgm:pt>
    <dgm:pt modelId="{C40793BE-37F0-4212-A342-CDE7F0CA7E38}" type="pres">
      <dgm:prSet presAssocID="{E86CBFAB-72DA-4DED-B7A3-F4DC0FB33FBC}" presName="Name23" presStyleLbl="parChTrans1D4" presStyleIdx="1" presStyleCnt="8"/>
      <dgm:spPr/>
      <dgm:t>
        <a:bodyPr/>
        <a:lstStyle/>
        <a:p>
          <a:endParaRPr lang="en-US"/>
        </a:p>
      </dgm:t>
    </dgm:pt>
    <dgm:pt modelId="{D10D9E99-4ABC-4472-9193-91C317BC0674}" type="pres">
      <dgm:prSet presAssocID="{5DC00410-344F-401E-917E-57B90C8620BB}" presName="hierRoot4" presStyleCnt="0"/>
      <dgm:spPr/>
    </dgm:pt>
    <dgm:pt modelId="{865680E2-0913-41B3-8CB5-36254EC4A225}" type="pres">
      <dgm:prSet presAssocID="{5DC00410-344F-401E-917E-57B90C8620BB}" presName="composite4" presStyleCnt="0"/>
      <dgm:spPr/>
    </dgm:pt>
    <dgm:pt modelId="{2C2910A7-B1E2-4D0B-9AAD-CA630E0DE067}" type="pres">
      <dgm:prSet presAssocID="{5DC00410-344F-401E-917E-57B90C8620BB}" presName="background4" presStyleLbl="node4" presStyleIdx="1" presStyleCnt="8"/>
      <dgm:spPr/>
    </dgm:pt>
    <dgm:pt modelId="{26133D14-ED48-42BD-B784-D8E0594948EF}" type="pres">
      <dgm:prSet presAssocID="{5DC00410-344F-401E-917E-57B90C8620BB}" presName="text4" presStyleLbl="fgAcc4" presStyleIdx="1" presStyleCnt="8">
        <dgm:presLayoutVars>
          <dgm:chPref val="3"/>
        </dgm:presLayoutVars>
      </dgm:prSet>
      <dgm:spPr/>
      <dgm:t>
        <a:bodyPr/>
        <a:lstStyle/>
        <a:p>
          <a:endParaRPr lang="en-US"/>
        </a:p>
      </dgm:t>
    </dgm:pt>
    <dgm:pt modelId="{4CBCD789-B4CA-46FB-B669-22A780CE03C8}" type="pres">
      <dgm:prSet presAssocID="{5DC00410-344F-401E-917E-57B90C8620BB}" presName="hierChild5" presStyleCnt="0"/>
      <dgm:spPr/>
    </dgm:pt>
    <dgm:pt modelId="{67F9EB69-2C1D-4E11-863C-F00DB614B484}" type="pres">
      <dgm:prSet presAssocID="{D1708526-6A98-D14C-82E5-B6582D83D6A8}" presName="Name23" presStyleLbl="parChTrans1D4" presStyleIdx="2" presStyleCnt="8"/>
      <dgm:spPr/>
      <dgm:t>
        <a:bodyPr/>
        <a:lstStyle/>
        <a:p>
          <a:endParaRPr lang="en-US"/>
        </a:p>
      </dgm:t>
    </dgm:pt>
    <dgm:pt modelId="{3FCFBA93-DCFC-4EB0-B8B0-9A3012230BDA}" type="pres">
      <dgm:prSet presAssocID="{B274E0FA-6FE2-E541-A826-3999995C6FCD}" presName="hierRoot4" presStyleCnt="0"/>
      <dgm:spPr/>
    </dgm:pt>
    <dgm:pt modelId="{1458C8CB-78E4-4C5C-B9DC-3BEA2A0023F4}" type="pres">
      <dgm:prSet presAssocID="{B274E0FA-6FE2-E541-A826-3999995C6FCD}" presName="composite4" presStyleCnt="0"/>
      <dgm:spPr/>
    </dgm:pt>
    <dgm:pt modelId="{BAE35243-1EEB-4042-9F69-E81BD69ECD6C}" type="pres">
      <dgm:prSet presAssocID="{B274E0FA-6FE2-E541-A826-3999995C6FCD}" presName="background4" presStyleLbl="node4" presStyleIdx="2" presStyleCnt="8"/>
      <dgm:spPr/>
    </dgm:pt>
    <dgm:pt modelId="{36559BF8-C625-4865-94DE-A1157F2BE285}" type="pres">
      <dgm:prSet presAssocID="{B274E0FA-6FE2-E541-A826-3999995C6FCD}" presName="text4" presStyleLbl="fgAcc4" presStyleIdx="2" presStyleCnt="8">
        <dgm:presLayoutVars>
          <dgm:chPref val="3"/>
        </dgm:presLayoutVars>
      </dgm:prSet>
      <dgm:spPr/>
      <dgm:t>
        <a:bodyPr/>
        <a:lstStyle/>
        <a:p>
          <a:endParaRPr lang="en-US"/>
        </a:p>
      </dgm:t>
    </dgm:pt>
    <dgm:pt modelId="{BCE35249-8BAF-436D-A741-983575A9CF08}" type="pres">
      <dgm:prSet presAssocID="{B274E0FA-6FE2-E541-A826-3999995C6FCD}" presName="hierChild5" presStyleCnt="0"/>
      <dgm:spPr/>
    </dgm:pt>
    <dgm:pt modelId="{A39D144E-CFA8-438C-8327-4204648C2B0C}" type="pres">
      <dgm:prSet presAssocID="{D4B99F0F-8396-784F-A433-BFFCD2D08150}" presName="Name23" presStyleLbl="parChTrans1D4" presStyleIdx="3" presStyleCnt="8"/>
      <dgm:spPr/>
      <dgm:t>
        <a:bodyPr/>
        <a:lstStyle/>
        <a:p>
          <a:endParaRPr lang="en-US"/>
        </a:p>
      </dgm:t>
    </dgm:pt>
    <dgm:pt modelId="{FE51F321-D97B-43F0-A324-B5741984DC63}" type="pres">
      <dgm:prSet presAssocID="{308B4714-E7F4-1D44-9281-BA0BA7CBEE62}" presName="hierRoot4" presStyleCnt="0"/>
      <dgm:spPr/>
    </dgm:pt>
    <dgm:pt modelId="{B8907457-70D7-4F75-B71F-CC01A57E504F}" type="pres">
      <dgm:prSet presAssocID="{308B4714-E7F4-1D44-9281-BA0BA7CBEE62}" presName="composite4" presStyleCnt="0"/>
      <dgm:spPr/>
    </dgm:pt>
    <dgm:pt modelId="{DBD2B5D8-4C57-427C-92AA-B7878439BFFE}" type="pres">
      <dgm:prSet presAssocID="{308B4714-E7F4-1D44-9281-BA0BA7CBEE62}" presName="background4" presStyleLbl="node4" presStyleIdx="3" presStyleCnt="8"/>
      <dgm:spPr/>
    </dgm:pt>
    <dgm:pt modelId="{E359ACD5-3026-40FE-9AD7-871CC9D8BD99}" type="pres">
      <dgm:prSet presAssocID="{308B4714-E7F4-1D44-9281-BA0BA7CBEE62}" presName="text4" presStyleLbl="fgAcc4" presStyleIdx="3" presStyleCnt="8">
        <dgm:presLayoutVars>
          <dgm:chPref val="3"/>
        </dgm:presLayoutVars>
      </dgm:prSet>
      <dgm:spPr/>
      <dgm:t>
        <a:bodyPr/>
        <a:lstStyle/>
        <a:p>
          <a:endParaRPr lang="en-US"/>
        </a:p>
      </dgm:t>
    </dgm:pt>
    <dgm:pt modelId="{51661137-91B2-4E0F-9CBB-CD9029B4C7FC}" type="pres">
      <dgm:prSet presAssocID="{308B4714-E7F4-1D44-9281-BA0BA7CBEE62}" presName="hierChild5" presStyleCnt="0"/>
      <dgm:spPr/>
    </dgm:pt>
    <dgm:pt modelId="{5BF449A6-16E2-4E29-9A42-1ACBFDEB875A}" type="pres">
      <dgm:prSet presAssocID="{28407651-FC7B-0942-8EAB-04AF61EA3E9F}" presName="Name17" presStyleLbl="parChTrans1D3" presStyleIdx="1" presStyleCnt="3"/>
      <dgm:spPr/>
      <dgm:t>
        <a:bodyPr/>
        <a:lstStyle/>
        <a:p>
          <a:endParaRPr lang="en-US"/>
        </a:p>
      </dgm:t>
    </dgm:pt>
    <dgm:pt modelId="{3DF19D40-346C-4533-98BB-424A18A76F48}" type="pres">
      <dgm:prSet presAssocID="{C2196C0F-2AB9-E047-9F3F-6ADA359DC2D0}" presName="hierRoot3" presStyleCnt="0"/>
      <dgm:spPr/>
    </dgm:pt>
    <dgm:pt modelId="{11C84604-7BAD-4852-B286-5CCAD6FD2FC3}" type="pres">
      <dgm:prSet presAssocID="{C2196C0F-2AB9-E047-9F3F-6ADA359DC2D0}" presName="composite3" presStyleCnt="0"/>
      <dgm:spPr/>
    </dgm:pt>
    <dgm:pt modelId="{C166E34A-71B3-4567-8902-5A00766BFD18}" type="pres">
      <dgm:prSet presAssocID="{C2196C0F-2AB9-E047-9F3F-6ADA359DC2D0}" presName="background3" presStyleLbl="node3" presStyleIdx="1" presStyleCnt="3"/>
      <dgm:spPr/>
    </dgm:pt>
    <dgm:pt modelId="{41BAA41D-4F57-425D-8C94-D8514DDA0E33}" type="pres">
      <dgm:prSet presAssocID="{C2196C0F-2AB9-E047-9F3F-6ADA359DC2D0}" presName="text3" presStyleLbl="fgAcc3" presStyleIdx="1" presStyleCnt="3">
        <dgm:presLayoutVars>
          <dgm:chPref val="3"/>
        </dgm:presLayoutVars>
      </dgm:prSet>
      <dgm:spPr/>
      <dgm:t>
        <a:bodyPr/>
        <a:lstStyle/>
        <a:p>
          <a:endParaRPr lang="en-US"/>
        </a:p>
      </dgm:t>
    </dgm:pt>
    <dgm:pt modelId="{68180927-8FBC-4114-BFA6-64CF67559459}" type="pres">
      <dgm:prSet presAssocID="{C2196C0F-2AB9-E047-9F3F-6ADA359DC2D0}" presName="hierChild4" presStyleCnt="0"/>
      <dgm:spPr/>
    </dgm:pt>
    <dgm:pt modelId="{55F3A2D5-D897-2940-9714-80EB3D2E69E4}" type="pres">
      <dgm:prSet presAssocID="{837AA2A2-8198-9143-B82B-E5C2DAD08FA0}" presName="Name23" presStyleLbl="parChTrans1D4" presStyleIdx="4" presStyleCnt="8"/>
      <dgm:spPr/>
      <dgm:t>
        <a:bodyPr/>
        <a:lstStyle/>
        <a:p>
          <a:endParaRPr lang="en-US"/>
        </a:p>
      </dgm:t>
    </dgm:pt>
    <dgm:pt modelId="{4A6591B9-E473-8649-B0AF-C657ABBFA0A4}" type="pres">
      <dgm:prSet presAssocID="{854307DE-9C99-AE4E-9AD5-3A908FF12E49}" presName="hierRoot4" presStyleCnt="0"/>
      <dgm:spPr/>
    </dgm:pt>
    <dgm:pt modelId="{2293C14B-A714-694F-88F2-7275E85AB467}" type="pres">
      <dgm:prSet presAssocID="{854307DE-9C99-AE4E-9AD5-3A908FF12E49}" presName="composite4" presStyleCnt="0"/>
      <dgm:spPr/>
    </dgm:pt>
    <dgm:pt modelId="{C5D38C02-48E9-914F-BF94-1F56207B115E}" type="pres">
      <dgm:prSet presAssocID="{854307DE-9C99-AE4E-9AD5-3A908FF12E49}" presName="background4" presStyleLbl="node4" presStyleIdx="4" presStyleCnt="8"/>
      <dgm:spPr/>
    </dgm:pt>
    <dgm:pt modelId="{F59870BF-C42B-5B41-89CC-7C3A126C5FF3}" type="pres">
      <dgm:prSet presAssocID="{854307DE-9C99-AE4E-9AD5-3A908FF12E49}" presName="text4" presStyleLbl="fgAcc4" presStyleIdx="4" presStyleCnt="8">
        <dgm:presLayoutVars>
          <dgm:chPref val="3"/>
        </dgm:presLayoutVars>
      </dgm:prSet>
      <dgm:spPr/>
      <dgm:t>
        <a:bodyPr/>
        <a:lstStyle/>
        <a:p>
          <a:endParaRPr lang="en-US"/>
        </a:p>
      </dgm:t>
    </dgm:pt>
    <dgm:pt modelId="{70DEAB22-984E-C043-B8CC-1DF698087D0B}" type="pres">
      <dgm:prSet presAssocID="{854307DE-9C99-AE4E-9AD5-3A908FF12E49}" presName="hierChild5" presStyleCnt="0"/>
      <dgm:spPr/>
    </dgm:pt>
    <dgm:pt modelId="{47CB2F5A-1AD8-214E-BE65-A4771BFD4C42}" type="pres">
      <dgm:prSet presAssocID="{A8D3F342-DAD9-3047-AC2A-9AA5998EAA3F}" presName="Name23" presStyleLbl="parChTrans1D4" presStyleIdx="5" presStyleCnt="8"/>
      <dgm:spPr/>
      <dgm:t>
        <a:bodyPr/>
        <a:lstStyle/>
        <a:p>
          <a:endParaRPr lang="en-US"/>
        </a:p>
      </dgm:t>
    </dgm:pt>
    <dgm:pt modelId="{A0EA23B4-9304-D44F-B576-39D98A7D1C09}" type="pres">
      <dgm:prSet presAssocID="{BE3E4B60-2189-2A45-B812-4EE3199CE62A}" presName="hierRoot4" presStyleCnt="0"/>
      <dgm:spPr/>
    </dgm:pt>
    <dgm:pt modelId="{116789F2-E980-6C41-8295-A854D8362B0B}" type="pres">
      <dgm:prSet presAssocID="{BE3E4B60-2189-2A45-B812-4EE3199CE62A}" presName="composite4" presStyleCnt="0"/>
      <dgm:spPr/>
    </dgm:pt>
    <dgm:pt modelId="{95771EB5-E8AD-8541-9F7D-72B9B0AD85DA}" type="pres">
      <dgm:prSet presAssocID="{BE3E4B60-2189-2A45-B812-4EE3199CE62A}" presName="background4" presStyleLbl="node4" presStyleIdx="5" presStyleCnt="8"/>
      <dgm:spPr/>
    </dgm:pt>
    <dgm:pt modelId="{2383DC35-2C16-8E49-90B9-5FC7059BB6C8}" type="pres">
      <dgm:prSet presAssocID="{BE3E4B60-2189-2A45-B812-4EE3199CE62A}" presName="text4" presStyleLbl="fgAcc4" presStyleIdx="5" presStyleCnt="8">
        <dgm:presLayoutVars>
          <dgm:chPref val="3"/>
        </dgm:presLayoutVars>
      </dgm:prSet>
      <dgm:spPr/>
      <dgm:t>
        <a:bodyPr/>
        <a:lstStyle/>
        <a:p>
          <a:endParaRPr lang="en-US"/>
        </a:p>
      </dgm:t>
    </dgm:pt>
    <dgm:pt modelId="{BB36D04C-0B1E-1647-94DA-5B2F18C52B99}" type="pres">
      <dgm:prSet presAssocID="{BE3E4B60-2189-2A45-B812-4EE3199CE62A}" presName="hierChild5" presStyleCnt="0"/>
      <dgm:spPr/>
    </dgm:pt>
    <dgm:pt modelId="{87431495-3B77-4147-9C3B-FF6F92451BDF}" type="pres">
      <dgm:prSet presAssocID="{44080148-19CB-5B44-AFC1-E03096B4F2CE}" presName="Name17" presStyleLbl="parChTrans1D3" presStyleIdx="2" presStyleCnt="3"/>
      <dgm:spPr/>
      <dgm:t>
        <a:bodyPr/>
        <a:lstStyle/>
        <a:p>
          <a:endParaRPr lang="en-US"/>
        </a:p>
      </dgm:t>
    </dgm:pt>
    <dgm:pt modelId="{960E6556-463E-496A-85AA-F77BF38C37BD}" type="pres">
      <dgm:prSet presAssocID="{3B4CA9E2-3CD3-5449-8028-571D4213FECD}" presName="hierRoot3" presStyleCnt="0"/>
      <dgm:spPr/>
    </dgm:pt>
    <dgm:pt modelId="{5CDB6E3B-D8FB-4D3A-BF4E-D7691AA5E728}" type="pres">
      <dgm:prSet presAssocID="{3B4CA9E2-3CD3-5449-8028-571D4213FECD}" presName="composite3" presStyleCnt="0"/>
      <dgm:spPr/>
    </dgm:pt>
    <dgm:pt modelId="{66D362BC-7A4B-44E3-8701-6A7FBDCDD70B}" type="pres">
      <dgm:prSet presAssocID="{3B4CA9E2-3CD3-5449-8028-571D4213FECD}" presName="background3" presStyleLbl="node3" presStyleIdx="2" presStyleCnt="3"/>
      <dgm:spPr/>
    </dgm:pt>
    <dgm:pt modelId="{A464BD9D-458C-48E7-B526-D10835D6B461}" type="pres">
      <dgm:prSet presAssocID="{3B4CA9E2-3CD3-5449-8028-571D4213FECD}" presName="text3" presStyleLbl="fgAcc3" presStyleIdx="2" presStyleCnt="3">
        <dgm:presLayoutVars>
          <dgm:chPref val="3"/>
        </dgm:presLayoutVars>
      </dgm:prSet>
      <dgm:spPr/>
      <dgm:t>
        <a:bodyPr/>
        <a:lstStyle/>
        <a:p>
          <a:endParaRPr lang="en-US"/>
        </a:p>
      </dgm:t>
    </dgm:pt>
    <dgm:pt modelId="{FA90FC74-3D2A-4E4A-8001-E61F8525DFDD}" type="pres">
      <dgm:prSet presAssocID="{3B4CA9E2-3CD3-5449-8028-571D4213FECD}" presName="hierChild4" presStyleCnt="0"/>
      <dgm:spPr/>
    </dgm:pt>
    <dgm:pt modelId="{06EDBD02-50CD-1544-B1D6-7DBD74EC7AB3}" type="pres">
      <dgm:prSet presAssocID="{F66F875C-BD43-CB4A-9275-2843CBC47D49}" presName="Name23" presStyleLbl="parChTrans1D4" presStyleIdx="6" presStyleCnt="8"/>
      <dgm:spPr/>
      <dgm:t>
        <a:bodyPr/>
        <a:lstStyle/>
        <a:p>
          <a:endParaRPr lang="en-US"/>
        </a:p>
      </dgm:t>
    </dgm:pt>
    <dgm:pt modelId="{748826DF-2B8D-BD44-9049-D3410E870182}" type="pres">
      <dgm:prSet presAssocID="{44B50597-410B-F046-861F-97B1601AAB25}" presName="hierRoot4" presStyleCnt="0"/>
      <dgm:spPr/>
    </dgm:pt>
    <dgm:pt modelId="{E09A9AF1-AAC2-4F47-8ABB-E9EFB5E5D3AE}" type="pres">
      <dgm:prSet presAssocID="{44B50597-410B-F046-861F-97B1601AAB25}" presName="composite4" presStyleCnt="0"/>
      <dgm:spPr/>
    </dgm:pt>
    <dgm:pt modelId="{972B4EBB-598D-B449-AC67-4D989E06C794}" type="pres">
      <dgm:prSet presAssocID="{44B50597-410B-F046-861F-97B1601AAB25}" presName="background4" presStyleLbl="node4" presStyleIdx="6" presStyleCnt="8"/>
      <dgm:spPr/>
    </dgm:pt>
    <dgm:pt modelId="{4F21E6E6-628C-F941-9B85-CC3E65E22002}" type="pres">
      <dgm:prSet presAssocID="{44B50597-410B-F046-861F-97B1601AAB25}" presName="text4" presStyleLbl="fgAcc4" presStyleIdx="6" presStyleCnt="8">
        <dgm:presLayoutVars>
          <dgm:chPref val="3"/>
        </dgm:presLayoutVars>
      </dgm:prSet>
      <dgm:spPr/>
      <dgm:t>
        <a:bodyPr/>
        <a:lstStyle/>
        <a:p>
          <a:endParaRPr lang="en-US"/>
        </a:p>
      </dgm:t>
    </dgm:pt>
    <dgm:pt modelId="{6DD50525-99D0-BC4B-ADD2-4910E6030DDD}" type="pres">
      <dgm:prSet presAssocID="{44B50597-410B-F046-861F-97B1601AAB25}" presName="hierChild5" presStyleCnt="0"/>
      <dgm:spPr/>
    </dgm:pt>
    <dgm:pt modelId="{F238212A-14FD-1243-95ED-9C6F67BA77AA}" type="pres">
      <dgm:prSet presAssocID="{36C8475D-DDE5-A74A-8804-CDEEE4EDD978}" presName="Name23" presStyleLbl="parChTrans1D4" presStyleIdx="7" presStyleCnt="8"/>
      <dgm:spPr/>
      <dgm:t>
        <a:bodyPr/>
        <a:lstStyle/>
        <a:p>
          <a:endParaRPr lang="en-US"/>
        </a:p>
      </dgm:t>
    </dgm:pt>
    <dgm:pt modelId="{4AFBF5C9-88E5-BF48-9C51-1BA115470C6D}" type="pres">
      <dgm:prSet presAssocID="{03F6A171-DE5F-6F45-BFC8-41F14063F738}" presName="hierRoot4" presStyleCnt="0"/>
      <dgm:spPr/>
    </dgm:pt>
    <dgm:pt modelId="{D1C10A8A-E6AA-8244-8DC5-FB6731DB38F0}" type="pres">
      <dgm:prSet presAssocID="{03F6A171-DE5F-6F45-BFC8-41F14063F738}" presName="composite4" presStyleCnt="0"/>
      <dgm:spPr/>
    </dgm:pt>
    <dgm:pt modelId="{18100C96-9312-DD41-B869-6DF43B20E2F7}" type="pres">
      <dgm:prSet presAssocID="{03F6A171-DE5F-6F45-BFC8-41F14063F738}" presName="background4" presStyleLbl="node4" presStyleIdx="7" presStyleCnt="8"/>
      <dgm:spPr/>
    </dgm:pt>
    <dgm:pt modelId="{31AE659D-7D87-8847-8B78-653D5C4DC1DF}" type="pres">
      <dgm:prSet presAssocID="{03F6A171-DE5F-6F45-BFC8-41F14063F738}" presName="text4" presStyleLbl="fgAcc4" presStyleIdx="7" presStyleCnt="8">
        <dgm:presLayoutVars>
          <dgm:chPref val="3"/>
        </dgm:presLayoutVars>
      </dgm:prSet>
      <dgm:spPr/>
      <dgm:t>
        <a:bodyPr/>
        <a:lstStyle/>
        <a:p>
          <a:endParaRPr lang="en-US"/>
        </a:p>
      </dgm:t>
    </dgm:pt>
    <dgm:pt modelId="{9CECE0DD-B0F8-6246-91E0-C152B4A35006}" type="pres">
      <dgm:prSet presAssocID="{03F6A171-DE5F-6F45-BFC8-41F14063F738}" presName="hierChild5" presStyleCnt="0"/>
      <dgm:spPr/>
    </dgm:pt>
  </dgm:ptLst>
  <dgm:cxnLst>
    <dgm:cxn modelId="{07B343C6-206B-9E47-B096-4090F55D3144}" srcId="{3B4CA9E2-3CD3-5449-8028-571D4213FECD}" destId="{44B50597-410B-F046-861F-97B1601AAB25}" srcOrd="0" destOrd="0" parTransId="{F66F875C-BD43-CB4A-9275-2843CBC47D49}" sibTransId="{E2EB04CD-2995-8840-8EEA-F3AB6469EE11}"/>
    <dgm:cxn modelId="{54594772-5F47-B74F-BBBF-FA8CA3402743}" type="presOf" srcId="{36C8475D-DDE5-A74A-8804-CDEEE4EDD978}" destId="{F238212A-14FD-1243-95ED-9C6F67BA77AA}" srcOrd="0" destOrd="0" presId="urn:microsoft.com/office/officeart/2005/8/layout/hierarchy1"/>
    <dgm:cxn modelId="{CE6CAFEB-46D6-E444-9095-2BBD14C7271A}" type="presOf" srcId="{BE3E4B60-2189-2A45-B812-4EE3199CE62A}" destId="{2383DC35-2C16-8E49-90B9-5FC7059BB6C8}" srcOrd="0" destOrd="0" presId="urn:microsoft.com/office/officeart/2005/8/layout/hierarchy1"/>
    <dgm:cxn modelId="{52003CDA-55B2-724E-9B3D-C49A1FE6D3CD}" type="presOf" srcId="{D4B99F0F-8396-784F-A433-BFFCD2D08150}" destId="{A39D144E-CFA8-438C-8327-4204648C2B0C}" srcOrd="0" destOrd="0" presId="urn:microsoft.com/office/officeart/2005/8/layout/hierarchy1"/>
    <dgm:cxn modelId="{D9749403-A4D7-F44B-814B-BA5869985936}" srcId="{C2196C0F-2AB9-E047-9F3F-6ADA359DC2D0}" destId="{854307DE-9C99-AE4E-9AD5-3A908FF12E49}" srcOrd="0" destOrd="0" parTransId="{837AA2A2-8198-9143-B82B-E5C2DAD08FA0}" sibTransId="{EEF54D71-8DEE-FD40-B11D-BC48EC04E99F}"/>
    <dgm:cxn modelId="{0A4B605F-B535-7848-9727-9E5BCE8B2E19}" srcId="{3B4CA9E2-3CD3-5449-8028-571D4213FECD}" destId="{03F6A171-DE5F-6F45-BFC8-41F14063F738}" srcOrd="1" destOrd="0" parTransId="{36C8475D-DDE5-A74A-8804-CDEEE4EDD978}" sibTransId="{C376B57A-D19F-854C-942D-A21EBE3834EA}"/>
    <dgm:cxn modelId="{BE6B48EC-7C34-714A-9AB1-C14E345D82A1}" type="presOf" srcId="{E86CBFAB-72DA-4DED-B7A3-F4DC0FB33FBC}" destId="{C40793BE-37F0-4212-A342-CDE7F0CA7E38}" srcOrd="0" destOrd="0" presId="urn:microsoft.com/office/officeart/2005/8/layout/hierarchy1"/>
    <dgm:cxn modelId="{C2390235-4C94-6D4F-9B8C-C323CAB07CF0}" type="presOf" srcId="{853DEA9C-C704-4DC7-B615-C50FA6942D28}" destId="{BA4B36D2-7F10-4511-862C-474FB2718E90}" srcOrd="0" destOrd="0" presId="urn:microsoft.com/office/officeart/2005/8/layout/hierarchy1"/>
    <dgm:cxn modelId="{C323BBF7-4189-3F4D-A8D8-311FD94C071D}" type="presOf" srcId="{A8D3F342-DAD9-3047-AC2A-9AA5998EAA3F}" destId="{47CB2F5A-1AD8-214E-BE65-A4771BFD4C42}" srcOrd="0" destOrd="0" presId="urn:microsoft.com/office/officeart/2005/8/layout/hierarchy1"/>
    <dgm:cxn modelId="{6CAB2483-CBEE-B047-BEFB-D72AA7949E85}" type="presOf" srcId="{854307DE-9C99-AE4E-9AD5-3A908FF12E49}" destId="{F59870BF-C42B-5B41-89CC-7C3A126C5FF3}" srcOrd="0" destOrd="0" presId="urn:microsoft.com/office/officeart/2005/8/layout/hierarchy1"/>
    <dgm:cxn modelId="{3037853E-9B65-6540-B0F2-1ADC7ED96F1C}" type="presOf" srcId="{0DB6832D-FB62-40C4-9B1B-F0E33A3C85B8}" destId="{989A7FFB-2D8D-4A28-80FA-0098FBDEF588}" srcOrd="0" destOrd="0" presId="urn:microsoft.com/office/officeart/2005/8/layout/hierarchy1"/>
    <dgm:cxn modelId="{8419B5F3-74C1-9244-913F-9A1619A7480F}" type="presOf" srcId="{44B50597-410B-F046-861F-97B1601AAB25}" destId="{4F21E6E6-628C-F941-9B85-CC3E65E22002}" srcOrd="0" destOrd="0" presId="urn:microsoft.com/office/officeart/2005/8/layout/hierarchy1"/>
    <dgm:cxn modelId="{0CB4BA9A-DC21-4B0F-BF21-9A0FC1189ABF}" srcId="{853DEA9C-C704-4DC7-B615-C50FA6942D28}" destId="{5DC00410-344F-401E-917E-57B90C8620BB}" srcOrd="1" destOrd="0" parTransId="{E86CBFAB-72DA-4DED-B7A3-F4DC0FB33FBC}" sibTransId="{BE486AAA-8433-4198-99AE-61FCEEEA883E}"/>
    <dgm:cxn modelId="{519FB3B6-0563-3E49-A29A-A654A78E20AB}" type="presOf" srcId="{F66F875C-BD43-CB4A-9275-2843CBC47D49}" destId="{06EDBD02-50CD-1544-B1D6-7DBD74EC7AB3}" srcOrd="0" destOrd="0" presId="urn:microsoft.com/office/officeart/2005/8/layout/hierarchy1"/>
    <dgm:cxn modelId="{87145532-8630-6449-BAD1-BD4AC94B6D7D}" srcId="{4A4AC33F-9F23-44AC-815C-27001A3103B3}" destId="{C2196C0F-2AB9-E047-9F3F-6ADA359DC2D0}" srcOrd="1" destOrd="0" parTransId="{28407651-FC7B-0942-8EAB-04AF61EA3E9F}" sibTransId="{BCB884F4-0AEC-1949-A1B2-B4F765D53D8F}"/>
    <dgm:cxn modelId="{5913648A-EBE2-514D-938A-D77C37653B4D}" type="presOf" srcId="{00D9D175-A5F3-4732-B90E-568807E3BE08}" destId="{0D266240-8C0D-4B56-9727-3ED8885E3CF8}" srcOrd="0" destOrd="0" presId="urn:microsoft.com/office/officeart/2005/8/layout/hierarchy1"/>
    <dgm:cxn modelId="{37A4BA49-2FEA-4E4B-8FB1-637CEB1322DE}" srcId="{853DEA9C-C704-4DC7-B615-C50FA6942D28}" destId="{308B4714-E7F4-1D44-9281-BA0BA7CBEE62}" srcOrd="3" destOrd="0" parTransId="{D4B99F0F-8396-784F-A433-BFFCD2D08150}" sibTransId="{EA5F01F0-BC2F-C84C-AD7F-7D42BE71BC23}"/>
    <dgm:cxn modelId="{F4AF46AE-02EC-D045-8E1B-33E6630B2A2B}" type="presOf" srcId="{837AA2A2-8198-9143-B82B-E5C2DAD08FA0}" destId="{55F3A2D5-D897-2940-9714-80EB3D2E69E4}" srcOrd="0" destOrd="0" presId="urn:microsoft.com/office/officeart/2005/8/layout/hierarchy1"/>
    <dgm:cxn modelId="{61BAA669-3F5F-4EB6-9C21-716AB6F2882F}" srcId="{853DEA9C-C704-4DC7-B615-C50FA6942D28}" destId="{8BEA8CCF-0AD6-4F5A-984A-1E67C92FC974}" srcOrd="0" destOrd="0" parTransId="{0DB6832D-FB62-40C4-9B1B-F0E33A3C85B8}" sibTransId="{6EBDA3AD-F646-4CCD-B09E-8A4F4CCB45B8}"/>
    <dgm:cxn modelId="{9FE63418-CFEF-C94D-BF10-9F40E0976CA5}" srcId="{C2196C0F-2AB9-E047-9F3F-6ADA359DC2D0}" destId="{BE3E4B60-2189-2A45-B812-4EE3199CE62A}" srcOrd="1" destOrd="0" parTransId="{A8D3F342-DAD9-3047-AC2A-9AA5998EAA3F}" sibTransId="{5295ACD5-AB9D-3246-AE94-743CFC060504}"/>
    <dgm:cxn modelId="{EB140C0D-B922-1E4D-86B7-B57C4B65BB40}" type="presOf" srcId="{B274E0FA-6FE2-E541-A826-3999995C6FCD}" destId="{36559BF8-C625-4865-94DE-A1157F2BE285}" srcOrd="0" destOrd="0" presId="urn:microsoft.com/office/officeart/2005/8/layout/hierarchy1"/>
    <dgm:cxn modelId="{C42DF045-5728-D342-96E0-9AEF1246722F}" srcId="{EB42A4F3-13A8-449F-9BAA-3D5924CB9B4E}" destId="{346F2D0E-A83A-C443-B4FA-2BBB3FA80B85}" srcOrd="0" destOrd="0" parTransId="{315C7934-04E5-514D-8D60-EAB8ACA7C2EB}" sibTransId="{A834C752-519F-614F-93A4-C7514297293F}"/>
    <dgm:cxn modelId="{0E66EE25-02CB-C042-BA31-E8CA8A0F859D}" type="presOf" srcId="{44080148-19CB-5B44-AFC1-E03096B4F2CE}" destId="{87431495-3B77-4147-9C3B-FF6F92451BDF}" srcOrd="0" destOrd="0" presId="urn:microsoft.com/office/officeart/2005/8/layout/hierarchy1"/>
    <dgm:cxn modelId="{425958D7-308A-40D0-8120-5D936BF9EE35}" srcId="{346F2D0E-A83A-C443-B4FA-2BBB3FA80B85}" destId="{4A4AC33F-9F23-44AC-815C-27001A3103B3}" srcOrd="0" destOrd="0" parTransId="{8ACD2B1F-70EC-44DF-A94F-5736681EBF91}" sibTransId="{02A4A71C-4650-4399-89FA-A10BCC82B616}"/>
    <dgm:cxn modelId="{260EAACE-8743-E441-A8A8-9CB5CC401566}" type="presOf" srcId="{28407651-FC7B-0942-8EAB-04AF61EA3E9F}" destId="{5BF449A6-16E2-4E29-9A42-1ACBFDEB875A}" srcOrd="0" destOrd="0" presId="urn:microsoft.com/office/officeart/2005/8/layout/hierarchy1"/>
    <dgm:cxn modelId="{64C46A2C-3943-4EF1-8AF0-D7974AA17493}" srcId="{4A4AC33F-9F23-44AC-815C-27001A3103B3}" destId="{853DEA9C-C704-4DC7-B615-C50FA6942D28}" srcOrd="0" destOrd="0" parTransId="{00D9D175-A5F3-4732-B90E-568807E3BE08}" sibTransId="{711957D2-6870-4016-A0C6-69D60588EF1C}"/>
    <dgm:cxn modelId="{4A5037E4-379A-764B-A0DB-F7972156BC96}" type="presOf" srcId="{3B4CA9E2-3CD3-5449-8028-571D4213FECD}" destId="{A464BD9D-458C-48E7-B526-D10835D6B461}" srcOrd="0" destOrd="0" presId="urn:microsoft.com/office/officeart/2005/8/layout/hierarchy1"/>
    <dgm:cxn modelId="{94FD6B17-3E1A-1C42-838C-7D414AE0271C}" type="presOf" srcId="{EB42A4F3-13A8-449F-9BAA-3D5924CB9B4E}" destId="{0BA72881-1C41-E247-8811-A6C4BA7F3810}" srcOrd="0" destOrd="0" presId="urn:microsoft.com/office/officeart/2005/8/layout/hierarchy1"/>
    <dgm:cxn modelId="{CD16605A-A944-6941-9649-C395355F8286}" srcId="{4A4AC33F-9F23-44AC-815C-27001A3103B3}" destId="{3B4CA9E2-3CD3-5449-8028-571D4213FECD}" srcOrd="2" destOrd="0" parTransId="{44080148-19CB-5B44-AFC1-E03096B4F2CE}" sibTransId="{B851C81C-AA48-5E4A-A234-819CAD6ADE51}"/>
    <dgm:cxn modelId="{4D106F29-7F2F-394A-83B6-B9CFE5D97E95}" type="presOf" srcId="{C2196C0F-2AB9-E047-9F3F-6ADA359DC2D0}" destId="{41BAA41D-4F57-425D-8C94-D8514DDA0E33}" srcOrd="0" destOrd="0" presId="urn:microsoft.com/office/officeart/2005/8/layout/hierarchy1"/>
    <dgm:cxn modelId="{4F639466-BE73-4C4A-AF48-638946CCD898}" type="presOf" srcId="{4A4AC33F-9F23-44AC-815C-27001A3103B3}" destId="{BF5224A9-E3F2-409F-AB05-7C80121F0C9A}" srcOrd="0" destOrd="0" presId="urn:microsoft.com/office/officeart/2005/8/layout/hierarchy1"/>
    <dgm:cxn modelId="{6DBAB749-0ED5-1C4C-A56E-0A4D9E840A96}" type="presOf" srcId="{5DC00410-344F-401E-917E-57B90C8620BB}" destId="{26133D14-ED48-42BD-B784-D8E0594948EF}" srcOrd="0" destOrd="0" presId="urn:microsoft.com/office/officeart/2005/8/layout/hierarchy1"/>
    <dgm:cxn modelId="{325FB5AD-430E-BC44-BE16-C82D18408F06}" type="presOf" srcId="{03F6A171-DE5F-6F45-BFC8-41F14063F738}" destId="{31AE659D-7D87-8847-8B78-653D5C4DC1DF}" srcOrd="0" destOrd="0" presId="urn:microsoft.com/office/officeart/2005/8/layout/hierarchy1"/>
    <dgm:cxn modelId="{D5D9A91F-818C-7E4D-A64D-731CA876A018}" type="presOf" srcId="{D1708526-6A98-D14C-82E5-B6582D83D6A8}" destId="{67F9EB69-2C1D-4E11-863C-F00DB614B484}" srcOrd="0" destOrd="0" presId="urn:microsoft.com/office/officeart/2005/8/layout/hierarchy1"/>
    <dgm:cxn modelId="{7173EE62-C645-4546-95BE-A317ACE2CE21}" type="presOf" srcId="{8BEA8CCF-0AD6-4F5A-984A-1E67C92FC974}" destId="{F96AAAA1-A0C0-42EF-9AF1-4300AB7E3ED2}" srcOrd="0" destOrd="0" presId="urn:microsoft.com/office/officeart/2005/8/layout/hierarchy1"/>
    <dgm:cxn modelId="{12D1A07E-F4EB-8247-A95F-446966084AA7}" type="presOf" srcId="{308B4714-E7F4-1D44-9281-BA0BA7CBEE62}" destId="{E359ACD5-3026-40FE-9AD7-871CC9D8BD99}" srcOrd="0" destOrd="0" presId="urn:microsoft.com/office/officeart/2005/8/layout/hierarchy1"/>
    <dgm:cxn modelId="{ADEDD89B-5078-3740-80D5-2738C202EF35}" type="presOf" srcId="{8ACD2B1F-70EC-44DF-A94F-5736681EBF91}" destId="{01D62694-8C3F-41F9-B2B4-0958F6675449}" srcOrd="0" destOrd="0" presId="urn:microsoft.com/office/officeart/2005/8/layout/hierarchy1"/>
    <dgm:cxn modelId="{9863AAA1-8156-0345-A6B8-926AAD8B1C65}" type="presOf" srcId="{346F2D0E-A83A-C443-B4FA-2BBB3FA80B85}" destId="{6B524D5B-AEA2-8D40-B45F-2FD68BCB1DE5}" srcOrd="0" destOrd="0" presId="urn:microsoft.com/office/officeart/2005/8/layout/hierarchy1"/>
    <dgm:cxn modelId="{5853F9CE-E31A-F14D-9B79-C0189E97EAAF}" srcId="{853DEA9C-C704-4DC7-B615-C50FA6942D28}" destId="{B274E0FA-6FE2-E541-A826-3999995C6FCD}" srcOrd="2" destOrd="0" parTransId="{D1708526-6A98-D14C-82E5-B6582D83D6A8}" sibTransId="{C3BA3AEC-B802-454D-9A35-8B802C476D25}"/>
    <dgm:cxn modelId="{C4A437F5-7213-B04B-A52E-308EF8A70D0E}" type="presParOf" srcId="{0BA72881-1C41-E247-8811-A6C4BA7F3810}" destId="{182B4C4C-10AE-7343-ACF4-D0FEE8E90B02}" srcOrd="0" destOrd="0" presId="urn:microsoft.com/office/officeart/2005/8/layout/hierarchy1"/>
    <dgm:cxn modelId="{42FA4933-7BB2-A846-83D8-CF731BB6A7BC}" type="presParOf" srcId="{182B4C4C-10AE-7343-ACF4-D0FEE8E90B02}" destId="{B485C853-7639-314D-8D31-25CF7F094611}" srcOrd="0" destOrd="0" presId="urn:microsoft.com/office/officeart/2005/8/layout/hierarchy1"/>
    <dgm:cxn modelId="{3C5CA0CF-6169-2B48-B1A8-E1E2ED2C295E}" type="presParOf" srcId="{B485C853-7639-314D-8D31-25CF7F094611}" destId="{4BC794C9-933C-AC4C-8536-C0BEF1B3CF0D}" srcOrd="0" destOrd="0" presId="urn:microsoft.com/office/officeart/2005/8/layout/hierarchy1"/>
    <dgm:cxn modelId="{9E59B7FC-0A48-764A-898F-E6606BBF627D}" type="presParOf" srcId="{B485C853-7639-314D-8D31-25CF7F094611}" destId="{6B524D5B-AEA2-8D40-B45F-2FD68BCB1DE5}" srcOrd="1" destOrd="0" presId="urn:microsoft.com/office/officeart/2005/8/layout/hierarchy1"/>
    <dgm:cxn modelId="{7ED047E7-2F6C-9D47-A927-3AE423918DD8}" type="presParOf" srcId="{182B4C4C-10AE-7343-ACF4-D0FEE8E90B02}" destId="{5EF83632-FF37-0948-A786-DB2A5BF10164}" srcOrd="1" destOrd="0" presId="urn:microsoft.com/office/officeart/2005/8/layout/hierarchy1"/>
    <dgm:cxn modelId="{D59AC924-A52B-CF4B-A6BC-20B62E90BE06}" type="presParOf" srcId="{5EF83632-FF37-0948-A786-DB2A5BF10164}" destId="{01D62694-8C3F-41F9-B2B4-0958F6675449}" srcOrd="0" destOrd="0" presId="urn:microsoft.com/office/officeart/2005/8/layout/hierarchy1"/>
    <dgm:cxn modelId="{11246E5A-55F0-E745-BEB2-0BD6714D86B1}" type="presParOf" srcId="{5EF83632-FF37-0948-A786-DB2A5BF10164}" destId="{6DB0DF0B-FC4C-4E8E-B49F-FB8E202BAB99}" srcOrd="1" destOrd="0" presId="urn:microsoft.com/office/officeart/2005/8/layout/hierarchy1"/>
    <dgm:cxn modelId="{83C33A72-1C7A-CB46-A99B-3028D38DFC07}" type="presParOf" srcId="{6DB0DF0B-FC4C-4E8E-B49F-FB8E202BAB99}" destId="{D0444B76-FE36-45D9-A43F-646D4D3AA37C}" srcOrd="0" destOrd="0" presId="urn:microsoft.com/office/officeart/2005/8/layout/hierarchy1"/>
    <dgm:cxn modelId="{A82C2100-720F-6146-8F7C-EE4EC8AB471A}" type="presParOf" srcId="{D0444B76-FE36-45D9-A43F-646D4D3AA37C}" destId="{1FC7C4C9-697B-479F-92A5-BA068672CD38}" srcOrd="0" destOrd="0" presId="urn:microsoft.com/office/officeart/2005/8/layout/hierarchy1"/>
    <dgm:cxn modelId="{AB98532D-CD90-4743-83B3-EBE267F2653C}" type="presParOf" srcId="{D0444B76-FE36-45D9-A43F-646D4D3AA37C}" destId="{BF5224A9-E3F2-409F-AB05-7C80121F0C9A}" srcOrd="1" destOrd="0" presId="urn:microsoft.com/office/officeart/2005/8/layout/hierarchy1"/>
    <dgm:cxn modelId="{42FB8E4F-ACBC-EE45-8275-646D6C46EE7B}" type="presParOf" srcId="{6DB0DF0B-FC4C-4E8E-B49F-FB8E202BAB99}" destId="{450D2111-FC63-416C-8BDD-56252E8F8B1D}" srcOrd="1" destOrd="0" presId="urn:microsoft.com/office/officeart/2005/8/layout/hierarchy1"/>
    <dgm:cxn modelId="{DF790536-9B9F-204B-BFF1-6E64DE89F811}" type="presParOf" srcId="{450D2111-FC63-416C-8BDD-56252E8F8B1D}" destId="{0D266240-8C0D-4B56-9727-3ED8885E3CF8}" srcOrd="0" destOrd="0" presId="urn:microsoft.com/office/officeart/2005/8/layout/hierarchy1"/>
    <dgm:cxn modelId="{27310AD9-6E5F-B44F-A5B0-49EBA518B51D}" type="presParOf" srcId="{450D2111-FC63-416C-8BDD-56252E8F8B1D}" destId="{AB9D1172-A198-4E8C-AD7C-BFEAF9ACA48C}" srcOrd="1" destOrd="0" presId="urn:microsoft.com/office/officeart/2005/8/layout/hierarchy1"/>
    <dgm:cxn modelId="{FE015D35-B4E4-CB4C-8E26-1F65A79D9811}" type="presParOf" srcId="{AB9D1172-A198-4E8C-AD7C-BFEAF9ACA48C}" destId="{4E782C68-EC5E-43E6-B4E9-E07A0C16E41C}" srcOrd="0" destOrd="0" presId="urn:microsoft.com/office/officeart/2005/8/layout/hierarchy1"/>
    <dgm:cxn modelId="{5D95B478-CEDA-FB48-95E2-3138A26C0FDC}" type="presParOf" srcId="{4E782C68-EC5E-43E6-B4E9-E07A0C16E41C}" destId="{E17ABBF8-64E2-4A9D-A38F-31C2636B083A}" srcOrd="0" destOrd="0" presId="urn:microsoft.com/office/officeart/2005/8/layout/hierarchy1"/>
    <dgm:cxn modelId="{B530B1FC-9098-FA44-9EEF-DDE81AC72436}" type="presParOf" srcId="{4E782C68-EC5E-43E6-B4E9-E07A0C16E41C}" destId="{BA4B36D2-7F10-4511-862C-474FB2718E90}" srcOrd="1" destOrd="0" presId="urn:microsoft.com/office/officeart/2005/8/layout/hierarchy1"/>
    <dgm:cxn modelId="{C3C8386D-8A82-4C44-9CBE-1ED1B0DB769F}" type="presParOf" srcId="{AB9D1172-A198-4E8C-AD7C-BFEAF9ACA48C}" destId="{FF7F7D91-D659-43D7-83CA-C4020AC428E9}" srcOrd="1" destOrd="0" presId="urn:microsoft.com/office/officeart/2005/8/layout/hierarchy1"/>
    <dgm:cxn modelId="{784168AB-8BAB-D044-A0C8-978B9ED5F65E}" type="presParOf" srcId="{FF7F7D91-D659-43D7-83CA-C4020AC428E9}" destId="{989A7FFB-2D8D-4A28-80FA-0098FBDEF588}" srcOrd="0" destOrd="0" presId="urn:microsoft.com/office/officeart/2005/8/layout/hierarchy1"/>
    <dgm:cxn modelId="{3B73F0DB-CF57-3A45-969C-E8641D3A614A}" type="presParOf" srcId="{FF7F7D91-D659-43D7-83CA-C4020AC428E9}" destId="{BA01064F-1079-4F51-A775-C06835504BEB}" srcOrd="1" destOrd="0" presId="urn:microsoft.com/office/officeart/2005/8/layout/hierarchy1"/>
    <dgm:cxn modelId="{51EE757B-0976-2943-A1EF-085D82D9FA47}" type="presParOf" srcId="{BA01064F-1079-4F51-A775-C06835504BEB}" destId="{93484E9A-75CB-40AC-8494-585C2A67D979}" srcOrd="0" destOrd="0" presId="urn:microsoft.com/office/officeart/2005/8/layout/hierarchy1"/>
    <dgm:cxn modelId="{3917CFEE-0DFA-9C4F-B49C-CE456018E865}" type="presParOf" srcId="{93484E9A-75CB-40AC-8494-585C2A67D979}" destId="{60F92585-C674-4F09-A082-1E2E893039F6}" srcOrd="0" destOrd="0" presId="urn:microsoft.com/office/officeart/2005/8/layout/hierarchy1"/>
    <dgm:cxn modelId="{767FA381-21A6-DB48-919F-8F02096BC8B5}" type="presParOf" srcId="{93484E9A-75CB-40AC-8494-585C2A67D979}" destId="{F96AAAA1-A0C0-42EF-9AF1-4300AB7E3ED2}" srcOrd="1" destOrd="0" presId="urn:microsoft.com/office/officeart/2005/8/layout/hierarchy1"/>
    <dgm:cxn modelId="{42C77FBD-C785-DA42-AA0C-FB6507C0324B}" type="presParOf" srcId="{BA01064F-1079-4F51-A775-C06835504BEB}" destId="{12C9BBCF-4914-434A-8C35-C0DB2B5D57E6}" srcOrd="1" destOrd="0" presId="urn:microsoft.com/office/officeart/2005/8/layout/hierarchy1"/>
    <dgm:cxn modelId="{EB453912-BEC4-B343-B9B2-0DD2900C3E5F}" type="presParOf" srcId="{FF7F7D91-D659-43D7-83CA-C4020AC428E9}" destId="{C40793BE-37F0-4212-A342-CDE7F0CA7E38}" srcOrd="2" destOrd="0" presId="urn:microsoft.com/office/officeart/2005/8/layout/hierarchy1"/>
    <dgm:cxn modelId="{11836840-7381-4549-98FB-EAABE8C811F4}" type="presParOf" srcId="{FF7F7D91-D659-43D7-83CA-C4020AC428E9}" destId="{D10D9E99-4ABC-4472-9193-91C317BC0674}" srcOrd="3" destOrd="0" presId="urn:microsoft.com/office/officeart/2005/8/layout/hierarchy1"/>
    <dgm:cxn modelId="{55AFBC5C-41F7-B841-9728-94F89A10E2C9}" type="presParOf" srcId="{D10D9E99-4ABC-4472-9193-91C317BC0674}" destId="{865680E2-0913-41B3-8CB5-36254EC4A225}" srcOrd="0" destOrd="0" presId="urn:microsoft.com/office/officeart/2005/8/layout/hierarchy1"/>
    <dgm:cxn modelId="{644AD05B-E8B3-984F-9D32-AF94A99450AE}" type="presParOf" srcId="{865680E2-0913-41B3-8CB5-36254EC4A225}" destId="{2C2910A7-B1E2-4D0B-9AAD-CA630E0DE067}" srcOrd="0" destOrd="0" presId="urn:microsoft.com/office/officeart/2005/8/layout/hierarchy1"/>
    <dgm:cxn modelId="{B8B01B94-727A-1546-BB1E-2BC6F2B591BF}" type="presParOf" srcId="{865680E2-0913-41B3-8CB5-36254EC4A225}" destId="{26133D14-ED48-42BD-B784-D8E0594948EF}" srcOrd="1" destOrd="0" presId="urn:microsoft.com/office/officeart/2005/8/layout/hierarchy1"/>
    <dgm:cxn modelId="{B60003A6-1611-B549-B019-44DB8DC95904}" type="presParOf" srcId="{D10D9E99-4ABC-4472-9193-91C317BC0674}" destId="{4CBCD789-B4CA-46FB-B669-22A780CE03C8}" srcOrd="1" destOrd="0" presId="urn:microsoft.com/office/officeart/2005/8/layout/hierarchy1"/>
    <dgm:cxn modelId="{F0D4E212-0C63-F44E-B247-0C6B07384C98}" type="presParOf" srcId="{FF7F7D91-D659-43D7-83CA-C4020AC428E9}" destId="{67F9EB69-2C1D-4E11-863C-F00DB614B484}" srcOrd="4" destOrd="0" presId="urn:microsoft.com/office/officeart/2005/8/layout/hierarchy1"/>
    <dgm:cxn modelId="{C51D3F77-9C64-904F-AEF1-4826867E83F0}" type="presParOf" srcId="{FF7F7D91-D659-43D7-83CA-C4020AC428E9}" destId="{3FCFBA93-DCFC-4EB0-B8B0-9A3012230BDA}" srcOrd="5" destOrd="0" presId="urn:microsoft.com/office/officeart/2005/8/layout/hierarchy1"/>
    <dgm:cxn modelId="{9C850893-5D5E-2F4E-B665-384979F4FDF1}" type="presParOf" srcId="{3FCFBA93-DCFC-4EB0-B8B0-9A3012230BDA}" destId="{1458C8CB-78E4-4C5C-B9DC-3BEA2A0023F4}" srcOrd="0" destOrd="0" presId="urn:microsoft.com/office/officeart/2005/8/layout/hierarchy1"/>
    <dgm:cxn modelId="{BCB7C4FB-5DC6-2C4D-A238-69B5A0D7DDA3}" type="presParOf" srcId="{1458C8CB-78E4-4C5C-B9DC-3BEA2A0023F4}" destId="{BAE35243-1EEB-4042-9F69-E81BD69ECD6C}" srcOrd="0" destOrd="0" presId="urn:microsoft.com/office/officeart/2005/8/layout/hierarchy1"/>
    <dgm:cxn modelId="{32BE3603-856B-2145-B7F9-64C7416DFCB4}" type="presParOf" srcId="{1458C8CB-78E4-4C5C-B9DC-3BEA2A0023F4}" destId="{36559BF8-C625-4865-94DE-A1157F2BE285}" srcOrd="1" destOrd="0" presId="urn:microsoft.com/office/officeart/2005/8/layout/hierarchy1"/>
    <dgm:cxn modelId="{797481C6-2A3B-7743-9CE1-2FD1F4A7EF16}" type="presParOf" srcId="{3FCFBA93-DCFC-4EB0-B8B0-9A3012230BDA}" destId="{BCE35249-8BAF-436D-A741-983575A9CF08}" srcOrd="1" destOrd="0" presId="urn:microsoft.com/office/officeart/2005/8/layout/hierarchy1"/>
    <dgm:cxn modelId="{9BDAA579-A6A3-7B40-AAC2-35C9C45765D1}" type="presParOf" srcId="{FF7F7D91-D659-43D7-83CA-C4020AC428E9}" destId="{A39D144E-CFA8-438C-8327-4204648C2B0C}" srcOrd="6" destOrd="0" presId="urn:microsoft.com/office/officeart/2005/8/layout/hierarchy1"/>
    <dgm:cxn modelId="{B531104A-342C-784D-A8DB-410FA55617FE}" type="presParOf" srcId="{FF7F7D91-D659-43D7-83CA-C4020AC428E9}" destId="{FE51F321-D97B-43F0-A324-B5741984DC63}" srcOrd="7" destOrd="0" presId="urn:microsoft.com/office/officeart/2005/8/layout/hierarchy1"/>
    <dgm:cxn modelId="{04C6F5EC-1A8B-5543-A9C3-A0D328122FE0}" type="presParOf" srcId="{FE51F321-D97B-43F0-A324-B5741984DC63}" destId="{B8907457-70D7-4F75-B71F-CC01A57E504F}" srcOrd="0" destOrd="0" presId="urn:microsoft.com/office/officeart/2005/8/layout/hierarchy1"/>
    <dgm:cxn modelId="{CB66DA00-B615-C049-8A7C-86259CC5C83F}" type="presParOf" srcId="{B8907457-70D7-4F75-B71F-CC01A57E504F}" destId="{DBD2B5D8-4C57-427C-92AA-B7878439BFFE}" srcOrd="0" destOrd="0" presId="urn:microsoft.com/office/officeart/2005/8/layout/hierarchy1"/>
    <dgm:cxn modelId="{29DF94A5-C599-4C44-ABD3-4F62BEB7698C}" type="presParOf" srcId="{B8907457-70D7-4F75-B71F-CC01A57E504F}" destId="{E359ACD5-3026-40FE-9AD7-871CC9D8BD99}" srcOrd="1" destOrd="0" presId="urn:microsoft.com/office/officeart/2005/8/layout/hierarchy1"/>
    <dgm:cxn modelId="{AA47B3B5-EE01-BB4F-A14D-5CDAEE5422BC}" type="presParOf" srcId="{FE51F321-D97B-43F0-A324-B5741984DC63}" destId="{51661137-91B2-4E0F-9CBB-CD9029B4C7FC}" srcOrd="1" destOrd="0" presId="urn:microsoft.com/office/officeart/2005/8/layout/hierarchy1"/>
    <dgm:cxn modelId="{A8205640-0690-7746-A5C9-3F4A4BAD3E43}" type="presParOf" srcId="{450D2111-FC63-416C-8BDD-56252E8F8B1D}" destId="{5BF449A6-16E2-4E29-9A42-1ACBFDEB875A}" srcOrd="2" destOrd="0" presId="urn:microsoft.com/office/officeart/2005/8/layout/hierarchy1"/>
    <dgm:cxn modelId="{CA6A11E0-ED87-6D49-AB30-73070A1BD7EC}" type="presParOf" srcId="{450D2111-FC63-416C-8BDD-56252E8F8B1D}" destId="{3DF19D40-346C-4533-98BB-424A18A76F48}" srcOrd="3" destOrd="0" presId="urn:microsoft.com/office/officeart/2005/8/layout/hierarchy1"/>
    <dgm:cxn modelId="{7F506976-23A0-2244-B2ED-E55AD5B18F9E}" type="presParOf" srcId="{3DF19D40-346C-4533-98BB-424A18A76F48}" destId="{11C84604-7BAD-4852-B286-5CCAD6FD2FC3}" srcOrd="0" destOrd="0" presId="urn:microsoft.com/office/officeart/2005/8/layout/hierarchy1"/>
    <dgm:cxn modelId="{79F55A5A-5B0F-A443-86A5-7DDD8FA4BF6B}" type="presParOf" srcId="{11C84604-7BAD-4852-B286-5CCAD6FD2FC3}" destId="{C166E34A-71B3-4567-8902-5A00766BFD18}" srcOrd="0" destOrd="0" presId="urn:microsoft.com/office/officeart/2005/8/layout/hierarchy1"/>
    <dgm:cxn modelId="{68B661FE-3183-B045-8214-854F9B59FF3A}" type="presParOf" srcId="{11C84604-7BAD-4852-B286-5CCAD6FD2FC3}" destId="{41BAA41D-4F57-425D-8C94-D8514DDA0E33}" srcOrd="1" destOrd="0" presId="urn:microsoft.com/office/officeart/2005/8/layout/hierarchy1"/>
    <dgm:cxn modelId="{FF23BC6E-9CB4-1C43-A4EC-928F95DBAB57}" type="presParOf" srcId="{3DF19D40-346C-4533-98BB-424A18A76F48}" destId="{68180927-8FBC-4114-BFA6-64CF67559459}" srcOrd="1" destOrd="0" presId="urn:microsoft.com/office/officeart/2005/8/layout/hierarchy1"/>
    <dgm:cxn modelId="{E45CBB27-14C3-1940-A46D-75F501912C4A}" type="presParOf" srcId="{68180927-8FBC-4114-BFA6-64CF67559459}" destId="{55F3A2D5-D897-2940-9714-80EB3D2E69E4}" srcOrd="0" destOrd="0" presId="urn:microsoft.com/office/officeart/2005/8/layout/hierarchy1"/>
    <dgm:cxn modelId="{206626DB-A22B-E542-B3B4-37BCDB38AEBE}" type="presParOf" srcId="{68180927-8FBC-4114-BFA6-64CF67559459}" destId="{4A6591B9-E473-8649-B0AF-C657ABBFA0A4}" srcOrd="1" destOrd="0" presId="urn:microsoft.com/office/officeart/2005/8/layout/hierarchy1"/>
    <dgm:cxn modelId="{4F879457-10BF-5446-B183-AC28B915CA4F}" type="presParOf" srcId="{4A6591B9-E473-8649-B0AF-C657ABBFA0A4}" destId="{2293C14B-A714-694F-88F2-7275E85AB467}" srcOrd="0" destOrd="0" presId="urn:microsoft.com/office/officeart/2005/8/layout/hierarchy1"/>
    <dgm:cxn modelId="{75C6EAC5-2694-6549-9193-6039B934EFF8}" type="presParOf" srcId="{2293C14B-A714-694F-88F2-7275E85AB467}" destId="{C5D38C02-48E9-914F-BF94-1F56207B115E}" srcOrd="0" destOrd="0" presId="urn:microsoft.com/office/officeart/2005/8/layout/hierarchy1"/>
    <dgm:cxn modelId="{66C048A9-8E25-6C46-AD16-54EA4AC9BF71}" type="presParOf" srcId="{2293C14B-A714-694F-88F2-7275E85AB467}" destId="{F59870BF-C42B-5B41-89CC-7C3A126C5FF3}" srcOrd="1" destOrd="0" presId="urn:microsoft.com/office/officeart/2005/8/layout/hierarchy1"/>
    <dgm:cxn modelId="{C47ACB6B-A8F8-E741-9747-9D3027C702C3}" type="presParOf" srcId="{4A6591B9-E473-8649-B0AF-C657ABBFA0A4}" destId="{70DEAB22-984E-C043-B8CC-1DF698087D0B}" srcOrd="1" destOrd="0" presId="urn:microsoft.com/office/officeart/2005/8/layout/hierarchy1"/>
    <dgm:cxn modelId="{5D0B3C29-EEF1-DC4C-A2AE-5E826F29A063}" type="presParOf" srcId="{68180927-8FBC-4114-BFA6-64CF67559459}" destId="{47CB2F5A-1AD8-214E-BE65-A4771BFD4C42}" srcOrd="2" destOrd="0" presId="urn:microsoft.com/office/officeart/2005/8/layout/hierarchy1"/>
    <dgm:cxn modelId="{87535DBA-9AD5-C94D-868F-B81B386567F7}" type="presParOf" srcId="{68180927-8FBC-4114-BFA6-64CF67559459}" destId="{A0EA23B4-9304-D44F-B576-39D98A7D1C09}" srcOrd="3" destOrd="0" presId="urn:microsoft.com/office/officeart/2005/8/layout/hierarchy1"/>
    <dgm:cxn modelId="{558F3F11-2675-2B4A-9B01-37F38800ED00}" type="presParOf" srcId="{A0EA23B4-9304-D44F-B576-39D98A7D1C09}" destId="{116789F2-E980-6C41-8295-A854D8362B0B}" srcOrd="0" destOrd="0" presId="urn:microsoft.com/office/officeart/2005/8/layout/hierarchy1"/>
    <dgm:cxn modelId="{57D1F8C9-E0CC-C945-8AAA-3B33442B635B}" type="presParOf" srcId="{116789F2-E980-6C41-8295-A854D8362B0B}" destId="{95771EB5-E8AD-8541-9F7D-72B9B0AD85DA}" srcOrd="0" destOrd="0" presId="urn:microsoft.com/office/officeart/2005/8/layout/hierarchy1"/>
    <dgm:cxn modelId="{AF488474-B0CC-2640-AE9C-AC7F9A34A4E1}" type="presParOf" srcId="{116789F2-E980-6C41-8295-A854D8362B0B}" destId="{2383DC35-2C16-8E49-90B9-5FC7059BB6C8}" srcOrd="1" destOrd="0" presId="urn:microsoft.com/office/officeart/2005/8/layout/hierarchy1"/>
    <dgm:cxn modelId="{20C59B8D-853D-0F4B-BD59-4DF5E3EC2C27}" type="presParOf" srcId="{A0EA23B4-9304-D44F-B576-39D98A7D1C09}" destId="{BB36D04C-0B1E-1647-94DA-5B2F18C52B99}" srcOrd="1" destOrd="0" presId="urn:microsoft.com/office/officeart/2005/8/layout/hierarchy1"/>
    <dgm:cxn modelId="{0BD5111E-E672-7A44-97A8-F82144C22666}" type="presParOf" srcId="{450D2111-FC63-416C-8BDD-56252E8F8B1D}" destId="{87431495-3B77-4147-9C3B-FF6F92451BDF}" srcOrd="4" destOrd="0" presId="urn:microsoft.com/office/officeart/2005/8/layout/hierarchy1"/>
    <dgm:cxn modelId="{79620849-FE03-CE4C-AE1C-14BDB1CC6089}" type="presParOf" srcId="{450D2111-FC63-416C-8BDD-56252E8F8B1D}" destId="{960E6556-463E-496A-85AA-F77BF38C37BD}" srcOrd="5" destOrd="0" presId="urn:microsoft.com/office/officeart/2005/8/layout/hierarchy1"/>
    <dgm:cxn modelId="{36F8B3E4-FAA1-0B43-9B59-D49AB250B572}" type="presParOf" srcId="{960E6556-463E-496A-85AA-F77BF38C37BD}" destId="{5CDB6E3B-D8FB-4D3A-BF4E-D7691AA5E728}" srcOrd="0" destOrd="0" presId="urn:microsoft.com/office/officeart/2005/8/layout/hierarchy1"/>
    <dgm:cxn modelId="{AEEB5A0D-80DB-7244-BBAC-56ACD1749269}" type="presParOf" srcId="{5CDB6E3B-D8FB-4D3A-BF4E-D7691AA5E728}" destId="{66D362BC-7A4B-44E3-8701-6A7FBDCDD70B}" srcOrd="0" destOrd="0" presId="urn:microsoft.com/office/officeart/2005/8/layout/hierarchy1"/>
    <dgm:cxn modelId="{926AC439-C5D2-9C49-B74C-6457E43081EF}" type="presParOf" srcId="{5CDB6E3B-D8FB-4D3A-BF4E-D7691AA5E728}" destId="{A464BD9D-458C-48E7-B526-D10835D6B461}" srcOrd="1" destOrd="0" presId="urn:microsoft.com/office/officeart/2005/8/layout/hierarchy1"/>
    <dgm:cxn modelId="{B052A60F-4D41-F940-BE1A-20F9968E59EA}" type="presParOf" srcId="{960E6556-463E-496A-85AA-F77BF38C37BD}" destId="{FA90FC74-3D2A-4E4A-8001-E61F8525DFDD}" srcOrd="1" destOrd="0" presId="urn:microsoft.com/office/officeart/2005/8/layout/hierarchy1"/>
    <dgm:cxn modelId="{F7DF7254-B057-6E44-8F66-59699E3D3286}" type="presParOf" srcId="{FA90FC74-3D2A-4E4A-8001-E61F8525DFDD}" destId="{06EDBD02-50CD-1544-B1D6-7DBD74EC7AB3}" srcOrd="0" destOrd="0" presId="urn:microsoft.com/office/officeart/2005/8/layout/hierarchy1"/>
    <dgm:cxn modelId="{EA026306-C70E-CA40-B931-9E2813607DA1}" type="presParOf" srcId="{FA90FC74-3D2A-4E4A-8001-E61F8525DFDD}" destId="{748826DF-2B8D-BD44-9049-D3410E870182}" srcOrd="1" destOrd="0" presId="urn:microsoft.com/office/officeart/2005/8/layout/hierarchy1"/>
    <dgm:cxn modelId="{BA189C50-6ABC-484B-B708-E6AF49C409F5}" type="presParOf" srcId="{748826DF-2B8D-BD44-9049-D3410E870182}" destId="{E09A9AF1-AAC2-4F47-8ABB-E9EFB5E5D3AE}" srcOrd="0" destOrd="0" presId="urn:microsoft.com/office/officeart/2005/8/layout/hierarchy1"/>
    <dgm:cxn modelId="{F38796E1-850B-504B-A382-033DE153B61C}" type="presParOf" srcId="{E09A9AF1-AAC2-4F47-8ABB-E9EFB5E5D3AE}" destId="{972B4EBB-598D-B449-AC67-4D989E06C794}" srcOrd="0" destOrd="0" presId="urn:microsoft.com/office/officeart/2005/8/layout/hierarchy1"/>
    <dgm:cxn modelId="{4ED22DA7-4D12-AC41-B361-19531C4A5711}" type="presParOf" srcId="{E09A9AF1-AAC2-4F47-8ABB-E9EFB5E5D3AE}" destId="{4F21E6E6-628C-F941-9B85-CC3E65E22002}" srcOrd="1" destOrd="0" presId="urn:microsoft.com/office/officeart/2005/8/layout/hierarchy1"/>
    <dgm:cxn modelId="{903902D0-6231-8F4E-9B91-CE3BA0750441}" type="presParOf" srcId="{748826DF-2B8D-BD44-9049-D3410E870182}" destId="{6DD50525-99D0-BC4B-ADD2-4910E6030DDD}" srcOrd="1" destOrd="0" presId="urn:microsoft.com/office/officeart/2005/8/layout/hierarchy1"/>
    <dgm:cxn modelId="{78570EED-6701-1E4C-9EF3-67FCE6B05F79}" type="presParOf" srcId="{FA90FC74-3D2A-4E4A-8001-E61F8525DFDD}" destId="{F238212A-14FD-1243-95ED-9C6F67BA77AA}" srcOrd="2" destOrd="0" presId="urn:microsoft.com/office/officeart/2005/8/layout/hierarchy1"/>
    <dgm:cxn modelId="{B402F2A1-14BF-6D46-A953-83273E545B2C}" type="presParOf" srcId="{FA90FC74-3D2A-4E4A-8001-E61F8525DFDD}" destId="{4AFBF5C9-88E5-BF48-9C51-1BA115470C6D}" srcOrd="3" destOrd="0" presId="urn:microsoft.com/office/officeart/2005/8/layout/hierarchy1"/>
    <dgm:cxn modelId="{C32BEA91-C896-A242-B815-0B2AA30E42D7}" type="presParOf" srcId="{4AFBF5C9-88E5-BF48-9C51-1BA115470C6D}" destId="{D1C10A8A-E6AA-8244-8DC5-FB6731DB38F0}" srcOrd="0" destOrd="0" presId="urn:microsoft.com/office/officeart/2005/8/layout/hierarchy1"/>
    <dgm:cxn modelId="{25E873B2-3246-7242-8715-0ADCEA6EC167}" type="presParOf" srcId="{D1C10A8A-E6AA-8244-8DC5-FB6731DB38F0}" destId="{18100C96-9312-DD41-B869-6DF43B20E2F7}" srcOrd="0" destOrd="0" presId="urn:microsoft.com/office/officeart/2005/8/layout/hierarchy1"/>
    <dgm:cxn modelId="{5C17771C-DC65-3345-A3A5-8FA84D8C9486}" type="presParOf" srcId="{D1C10A8A-E6AA-8244-8DC5-FB6731DB38F0}" destId="{31AE659D-7D87-8847-8B78-653D5C4DC1DF}" srcOrd="1" destOrd="0" presId="urn:microsoft.com/office/officeart/2005/8/layout/hierarchy1"/>
    <dgm:cxn modelId="{E2D74C65-60C8-3D43-BF83-C6FF8984DB2C}" type="presParOf" srcId="{4AFBF5C9-88E5-BF48-9C51-1BA115470C6D}" destId="{9CECE0DD-B0F8-6246-91E0-C152B4A35006}" srcOrd="1" destOrd="0" presId="urn:microsoft.com/office/officeart/2005/8/layout/hierarchy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A35727-4765-4582-BC4E-1B862200402F}">
      <dsp:nvSpPr>
        <dsp:cNvPr id="0" name=""/>
        <dsp:cNvSpPr/>
      </dsp:nvSpPr>
      <dsp:spPr>
        <a:xfrm>
          <a:off x="1143000" y="0"/>
          <a:ext cx="3200400" cy="320040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es-PE" sz="1050" kern="1200"/>
            <a:t>Fase 3: Migración de Clientes Actuales</a:t>
          </a:r>
        </a:p>
      </dsp:txBody>
      <dsp:txXfrm>
        <a:off x="2183930" y="160019"/>
        <a:ext cx="1118539" cy="480060"/>
      </dsp:txXfrm>
    </dsp:sp>
    <dsp:sp modelId="{D810CC06-E49E-4324-A848-7CE14F10894A}">
      <dsp:nvSpPr>
        <dsp:cNvPr id="0" name=""/>
        <dsp:cNvSpPr/>
      </dsp:nvSpPr>
      <dsp:spPr>
        <a:xfrm>
          <a:off x="1543049" y="800099"/>
          <a:ext cx="2400300" cy="2400300"/>
        </a:xfrm>
        <a:prstGeom prst="ellipse">
          <a:avLst/>
        </a:prstGeom>
        <a:solidFill>
          <a:schemeClr val="accent3">
            <a:hueOff val="5625133"/>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PE" sz="1000" kern="1200"/>
            <a:t>Fase 2: Implementación de Clientes Nuevos</a:t>
          </a:r>
        </a:p>
      </dsp:txBody>
      <dsp:txXfrm>
        <a:off x="2183930" y="950118"/>
        <a:ext cx="1118539" cy="450056"/>
      </dsp:txXfrm>
    </dsp:sp>
    <dsp:sp modelId="{F3AEB892-0433-4DFC-BEB7-3D1E46E49FA9}">
      <dsp:nvSpPr>
        <dsp:cNvPr id="0" name=""/>
        <dsp:cNvSpPr/>
      </dsp:nvSpPr>
      <dsp:spPr>
        <a:xfrm>
          <a:off x="1943100" y="1600200"/>
          <a:ext cx="1600200" cy="1600200"/>
        </a:xfrm>
        <a:prstGeom prst="ellipse">
          <a:avLst/>
        </a:prstGeom>
        <a:solidFill>
          <a:schemeClr val="accent3">
            <a:hueOff val="11250266"/>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PE" sz="900" kern="1200"/>
            <a:t>Fase 1: Piloto de Certificacción</a:t>
          </a:r>
        </a:p>
      </dsp:txBody>
      <dsp:txXfrm>
        <a:off x="2177443" y="2000250"/>
        <a:ext cx="1131512"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A35727-4765-4582-BC4E-1B862200402F}">
      <dsp:nvSpPr>
        <dsp:cNvPr id="0" name=""/>
        <dsp:cNvSpPr/>
      </dsp:nvSpPr>
      <dsp:spPr>
        <a:xfrm>
          <a:off x="1143000" y="0"/>
          <a:ext cx="3200400" cy="320040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es-PE" sz="1050" kern="1200"/>
            <a:t>Fase 3: Migración de Clientes Actuales</a:t>
          </a:r>
        </a:p>
      </dsp:txBody>
      <dsp:txXfrm>
        <a:off x="2183930" y="160019"/>
        <a:ext cx="1118539" cy="480060"/>
      </dsp:txXfrm>
    </dsp:sp>
    <dsp:sp modelId="{D810CC06-E49E-4324-A848-7CE14F10894A}">
      <dsp:nvSpPr>
        <dsp:cNvPr id="0" name=""/>
        <dsp:cNvSpPr/>
      </dsp:nvSpPr>
      <dsp:spPr>
        <a:xfrm>
          <a:off x="1543049" y="800099"/>
          <a:ext cx="2400300" cy="2400300"/>
        </a:xfrm>
        <a:prstGeom prst="ellipse">
          <a:avLst/>
        </a:prstGeom>
        <a:solidFill>
          <a:schemeClr val="accent3">
            <a:hueOff val="5625133"/>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PE" sz="1000" kern="1200"/>
            <a:t>Fase 2: Implementación de Clientes Nuevos</a:t>
          </a:r>
        </a:p>
      </dsp:txBody>
      <dsp:txXfrm>
        <a:off x="2183930" y="950118"/>
        <a:ext cx="1118539" cy="450056"/>
      </dsp:txXfrm>
    </dsp:sp>
    <dsp:sp modelId="{F3AEB892-0433-4DFC-BEB7-3D1E46E49FA9}">
      <dsp:nvSpPr>
        <dsp:cNvPr id="0" name=""/>
        <dsp:cNvSpPr/>
      </dsp:nvSpPr>
      <dsp:spPr>
        <a:xfrm>
          <a:off x="1943100" y="1600200"/>
          <a:ext cx="1600200" cy="1600200"/>
        </a:xfrm>
        <a:prstGeom prst="ellipse">
          <a:avLst/>
        </a:prstGeom>
        <a:solidFill>
          <a:schemeClr val="accent3">
            <a:hueOff val="11250266"/>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PE" sz="900" kern="1200"/>
            <a:t>Fase 1: Piloto de Certificacción</a:t>
          </a:r>
        </a:p>
      </dsp:txBody>
      <dsp:txXfrm>
        <a:off x="2177443" y="2000250"/>
        <a:ext cx="1131512" cy="8001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8212A-14FD-1243-95ED-9C6F67BA77AA}">
      <dsp:nvSpPr>
        <dsp:cNvPr id="0" name=""/>
        <dsp:cNvSpPr/>
      </dsp:nvSpPr>
      <dsp:spPr>
        <a:xfrm>
          <a:off x="5791261" y="1869800"/>
          <a:ext cx="418949" cy="199381"/>
        </a:xfrm>
        <a:custGeom>
          <a:avLst/>
          <a:gdLst/>
          <a:ahLst/>
          <a:cxnLst/>
          <a:rect l="0" t="0" r="0" b="0"/>
          <a:pathLst>
            <a:path>
              <a:moveTo>
                <a:pt x="0" y="0"/>
              </a:moveTo>
              <a:lnTo>
                <a:pt x="0" y="135872"/>
              </a:lnTo>
              <a:lnTo>
                <a:pt x="418949" y="135872"/>
              </a:lnTo>
              <a:lnTo>
                <a:pt x="418949"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EDBD02-50CD-1544-B1D6-7DBD74EC7AB3}">
      <dsp:nvSpPr>
        <dsp:cNvPr id="0" name=""/>
        <dsp:cNvSpPr/>
      </dsp:nvSpPr>
      <dsp:spPr>
        <a:xfrm>
          <a:off x="5372312" y="1869800"/>
          <a:ext cx="418949" cy="199381"/>
        </a:xfrm>
        <a:custGeom>
          <a:avLst/>
          <a:gdLst/>
          <a:ahLst/>
          <a:cxnLst/>
          <a:rect l="0" t="0" r="0" b="0"/>
          <a:pathLst>
            <a:path>
              <a:moveTo>
                <a:pt x="418949" y="0"/>
              </a:moveTo>
              <a:lnTo>
                <a:pt x="418949" y="135872"/>
              </a:lnTo>
              <a:lnTo>
                <a:pt x="0" y="135872"/>
              </a:lnTo>
              <a:lnTo>
                <a:pt x="0"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431495-3B77-4147-9C3B-FF6F92451BDF}">
      <dsp:nvSpPr>
        <dsp:cNvPr id="0" name=""/>
        <dsp:cNvSpPr/>
      </dsp:nvSpPr>
      <dsp:spPr>
        <a:xfrm>
          <a:off x="3696515" y="1235092"/>
          <a:ext cx="2094746" cy="199381"/>
        </a:xfrm>
        <a:custGeom>
          <a:avLst/>
          <a:gdLst/>
          <a:ahLst/>
          <a:cxnLst/>
          <a:rect l="0" t="0" r="0" b="0"/>
          <a:pathLst>
            <a:path>
              <a:moveTo>
                <a:pt x="0" y="0"/>
              </a:moveTo>
              <a:lnTo>
                <a:pt x="0" y="135872"/>
              </a:lnTo>
              <a:lnTo>
                <a:pt x="2094746" y="135872"/>
              </a:lnTo>
              <a:lnTo>
                <a:pt x="2094746"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B2F5A-1AD8-214E-BE65-A4771BFD4C42}">
      <dsp:nvSpPr>
        <dsp:cNvPr id="0" name=""/>
        <dsp:cNvSpPr/>
      </dsp:nvSpPr>
      <dsp:spPr>
        <a:xfrm>
          <a:off x="4115464" y="1869800"/>
          <a:ext cx="418949" cy="199381"/>
        </a:xfrm>
        <a:custGeom>
          <a:avLst/>
          <a:gdLst/>
          <a:ahLst/>
          <a:cxnLst/>
          <a:rect l="0" t="0" r="0" b="0"/>
          <a:pathLst>
            <a:path>
              <a:moveTo>
                <a:pt x="0" y="0"/>
              </a:moveTo>
              <a:lnTo>
                <a:pt x="0" y="135872"/>
              </a:lnTo>
              <a:lnTo>
                <a:pt x="418949" y="135872"/>
              </a:lnTo>
              <a:lnTo>
                <a:pt x="418949"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F3A2D5-D897-2940-9714-80EB3D2E69E4}">
      <dsp:nvSpPr>
        <dsp:cNvPr id="0" name=""/>
        <dsp:cNvSpPr/>
      </dsp:nvSpPr>
      <dsp:spPr>
        <a:xfrm>
          <a:off x="3696515" y="1869800"/>
          <a:ext cx="418949" cy="199381"/>
        </a:xfrm>
        <a:custGeom>
          <a:avLst/>
          <a:gdLst/>
          <a:ahLst/>
          <a:cxnLst/>
          <a:rect l="0" t="0" r="0" b="0"/>
          <a:pathLst>
            <a:path>
              <a:moveTo>
                <a:pt x="418949" y="0"/>
              </a:moveTo>
              <a:lnTo>
                <a:pt x="418949" y="135872"/>
              </a:lnTo>
              <a:lnTo>
                <a:pt x="0" y="135872"/>
              </a:lnTo>
              <a:lnTo>
                <a:pt x="0"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F449A6-16E2-4E29-9A42-1ACBFDEB875A}">
      <dsp:nvSpPr>
        <dsp:cNvPr id="0" name=""/>
        <dsp:cNvSpPr/>
      </dsp:nvSpPr>
      <dsp:spPr>
        <a:xfrm>
          <a:off x="3696515" y="1235092"/>
          <a:ext cx="418949" cy="199381"/>
        </a:xfrm>
        <a:custGeom>
          <a:avLst/>
          <a:gdLst/>
          <a:ahLst/>
          <a:cxnLst/>
          <a:rect l="0" t="0" r="0" b="0"/>
          <a:pathLst>
            <a:path>
              <a:moveTo>
                <a:pt x="0" y="0"/>
              </a:moveTo>
              <a:lnTo>
                <a:pt x="0" y="135872"/>
              </a:lnTo>
              <a:lnTo>
                <a:pt x="418949" y="135872"/>
              </a:lnTo>
              <a:lnTo>
                <a:pt x="418949"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D144E-CFA8-438C-8327-4204648C2B0C}">
      <dsp:nvSpPr>
        <dsp:cNvPr id="0" name=""/>
        <dsp:cNvSpPr/>
      </dsp:nvSpPr>
      <dsp:spPr>
        <a:xfrm>
          <a:off x="1601769" y="1869800"/>
          <a:ext cx="1256847" cy="199381"/>
        </a:xfrm>
        <a:custGeom>
          <a:avLst/>
          <a:gdLst/>
          <a:ahLst/>
          <a:cxnLst/>
          <a:rect l="0" t="0" r="0" b="0"/>
          <a:pathLst>
            <a:path>
              <a:moveTo>
                <a:pt x="0" y="0"/>
              </a:moveTo>
              <a:lnTo>
                <a:pt x="0" y="135872"/>
              </a:lnTo>
              <a:lnTo>
                <a:pt x="1256847" y="135872"/>
              </a:lnTo>
              <a:lnTo>
                <a:pt x="1256847"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F9EB69-2C1D-4E11-863C-F00DB614B484}">
      <dsp:nvSpPr>
        <dsp:cNvPr id="0" name=""/>
        <dsp:cNvSpPr/>
      </dsp:nvSpPr>
      <dsp:spPr>
        <a:xfrm>
          <a:off x="1601769" y="1869800"/>
          <a:ext cx="418949" cy="199381"/>
        </a:xfrm>
        <a:custGeom>
          <a:avLst/>
          <a:gdLst/>
          <a:ahLst/>
          <a:cxnLst/>
          <a:rect l="0" t="0" r="0" b="0"/>
          <a:pathLst>
            <a:path>
              <a:moveTo>
                <a:pt x="0" y="0"/>
              </a:moveTo>
              <a:lnTo>
                <a:pt x="0" y="135872"/>
              </a:lnTo>
              <a:lnTo>
                <a:pt x="418949" y="135872"/>
              </a:lnTo>
              <a:lnTo>
                <a:pt x="418949"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793BE-37F0-4212-A342-CDE7F0CA7E38}">
      <dsp:nvSpPr>
        <dsp:cNvPr id="0" name=""/>
        <dsp:cNvSpPr/>
      </dsp:nvSpPr>
      <dsp:spPr>
        <a:xfrm>
          <a:off x="1182820" y="1869800"/>
          <a:ext cx="418949" cy="199381"/>
        </a:xfrm>
        <a:custGeom>
          <a:avLst/>
          <a:gdLst/>
          <a:ahLst/>
          <a:cxnLst/>
          <a:rect l="0" t="0" r="0" b="0"/>
          <a:pathLst>
            <a:path>
              <a:moveTo>
                <a:pt x="418949" y="0"/>
              </a:moveTo>
              <a:lnTo>
                <a:pt x="418949" y="135872"/>
              </a:lnTo>
              <a:lnTo>
                <a:pt x="0" y="135872"/>
              </a:lnTo>
              <a:lnTo>
                <a:pt x="0"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9A7FFB-2D8D-4A28-80FA-0098FBDEF588}">
      <dsp:nvSpPr>
        <dsp:cNvPr id="0" name=""/>
        <dsp:cNvSpPr/>
      </dsp:nvSpPr>
      <dsp:spPr>
        <a:xfrm>
          <a:off x="344921" y="1869800"/>
          <a:ext cx="1256847" cy="199381"/>
        </a:xfrm>
        <a:custGeom>
          <a:avLst/>
          <a:gdLst/>
          <a:ahLst/>
          <a:cxnLst/>
          <a:rect l="0" t="0" r="0" b="0"/>
          <a:pathLst>
            <a:path>
              <a:moveTo>
                <a:pt x="1256847" y="0"/>
              </a:moveTo>
              <a:lnTo>
                <a:pt x="1256847" y="135872"/>
              </a:lnTo>
              <a:lnTo>
                <a:pt x="0" y="135872"/>
              </a:lnTo>
              <a:lnTo>
                <a:pt x="0"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266240-8C0D-4B56-9727-3ED8885E3CF8}">
      <dsp:nvSpPr>
        <dsp:cNvPr id="0" name=""/>
        <dsp:cNvSpPr/>
      </dsp:nvSpPr>
      <dsp:spPr>
        <a:xfrm>
          <a:off x="1601769" y="1235092"/>
          <a:ext cx="2094746" cy="199381"/>
        </a:xfrm>
        <a:custGeom>
          <a:avLst/>
          <a:gdLst/>
          <a:ahLst/>
          <a:cxnLst/>
          <a:rect l="0" t="0" r="0" b="0"/>
          <a:pathLst>
            <a:path>
              <a:moveTo>
                <a:pt x="2094746" y="0"/>
              </a:moveTo>
              <a:lnTo>
                <a:pt x="2094746" y="135872"/>
              </a:lnTo>
              <a:lnTo>
                <a:pt x="0" y="135872"/>
              </a:lnTo>
              <a:lnTo>
                <a:pt x="0" y="1993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D62694-8C3F-41F9-B2B4-0958F6675449}">
      <dsp:nvSpPr>
        <dsp:cNvPr id="0" name=""/>
        <dsp:cNvSpPr/>
      </dsp:nvSpPr>
      <dsp:spPr>
        <a:xfrm>
          <a:off x="3650795" y="600384"/>
          <a:ext cx="91440" cy="199381"/>
        </a:xfrm>
        <a:custGeom>
          <a:avLst/>
          <a:gdLst/>
          <a:ahLst/>
          <a:cxnLst/>
          <a:rect l="0" t="0" r="0" b="0"/>
          <a:pathLst>
            <a:path>
              <a:moveTo>
                <a:pt x="45720" y="0"/>
              </a:moveTo>
              <a:lnTo>
                <a:pt x="45720" y="199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C794C9-933C-AC4C-8536-C0BEF1B3CF0D}">
      <dsp:nvSpPr>
        <dsp:cNvPr id="0" name=""/>
        <dsp:cNvSpPr/>
      </dsp:nvSpPr>
      <dsp:spPr>
        <a:xfrm>
          <a:off x="3353738" y="165057"/>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B524D5B-AEA2-8D40-B45F-2FD68BCB1DE5}">
      <dsp:nvSpPr>
        <dsp:cNvPr id="0" name=""/>
        <dsp:cNvSpPr/>
      </dsp:nvSpPr>
      <dsp:spPr>
        <a:xfrm>
          <a:off x="3429911" y="237421"/>
          <a:ext cx="685553" cy="435326"/>
        </a:xfrm>
        <a:prstGeom prst="roundRect">
          <a:avLst>
            <a:gd name="adj" fmla="val 10000"/>
          </a:avLst>
        </a:prstGeom>
        <a:solidFill>
          <a:srgbClr val="C00000">
            <a:alpha val="90000"/>
          </a:srgb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n-US" sz="800" kern="1200" dirty="0">
              <a:solidFill>
                <a:schemeClr val="bg1"/>
              </a:solidFill>
            </a:rPr>
            <a:t>Comite</a:t>
          </a:r>
          <a:r>
            <a:rPr lang="en-US" sz="800" kern="1200" baseline="0" dirty="0">
              <a:solidFill>
                <a:schemeClr val="bg1"/>
              </a:solidFill>
            </a:rPr>
            <a:t>  de Proyecto</a:t>
          </a:r>
          <a:endParaRPr lang="en-US" sz="800" kern="1200" dirty="0">
            <a:solidFill>
              <a:schemeClr val="bg1"/>
            </a:solidFill>
          </a:endParaRPr>
        </a:p>
      </dsp:txBody>
      <dsp:txXfrm>
        <a:off x="3442661" y="250171"/>
        <a:ext cx="660053" cy="409826"/>
      </dsp:txXfrm>
    </dsp:sp>
    <dsp:sp modelId="{1FC7C4C9-697B-479F-92A5-BA068672CD38}">
      <dsp:nvSpPr>
        <dsp:cNvPr id="0" name=""/>
        <dsp:cNvSpPr/>
      </dsp:nvSpPr>
      <dsp:spPr>
        <a:xfrm>
          <a:off x="3353738" y="799765"/>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F5224A9-E3F2-409F-AB05-7C80121F0C9A}">
      <dsp:nvSpPr>
        <dsp:cNvPr id="0" name=""/>
        <dsp:cNvSpPr/>
      </dsp:nvSpPr>
      <dsp:spPr>
        <a:xfrm>
          <a:off x="3429911" y="872129"/>
          <a:ext cx="685553" cy="435326"/>
        </a:xfrm>
        <a:prstGeom prst="roundRect">
          <a:avLst>
            <a:gd name="adj" fmla="val 10000"/>
          </a:avLst>
        </a:prstGeom>
        <a:solidFill>
          <a:srgbClr val="C00000">
            <a:alpha val="90000"/>
          </a:srgb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n-US" sz="800" kern="1200" dirty="0" err="1">
              <a:solidFill>
                <a:schemeClr val="bg1"/>
              </a:solidFill>
            </a:rPr>
            <a:t>Gerencia</a:t>
          </a:r>
          <a:r>
            <a:rPr lang="en-US" sz="800" kern="1200" dirty="0">
              <a:solidFill>
                <a:schemeClr val="bg1"/>
              </a:solidFill>
            </a:rPr>
            <a:t> de Proyecto</a:t>
          </a:r>
        </a:p>
      </dsp:txBody>
      <dsp:txXfrm>
        <a:off x="3442661" y="884879"/>
        <a:ext cx="660053" cy="409826"/>
      </dsp:txXfrm>
    </dsp:sp>
    <dsp:sp modelId="{E17ABBF8-64E2-4A9D-A38F-31C2636B083A}">
      <dsp:nvSpPr>
        <dsp:cNvPr id="0" name=""/>
        <dsp:cNvSpPr/>
      </dsp:nvSpPr>
      <dsp:spPr>
        <a:xfrm>
          <a:off x="1258992" y="1434473"/>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A4B36D2-7F10-4511-862C-474FB2718E90}">
      <dsp:nvSpPr>
        <dsp:cNvPr id="0" name=""/>
        <dsp:cNvSpPr/>
      </dsp:nvSpPr>
      <dsp:spPr>
        <a:xfrm>
          <a:off x="1335165" y="1506837"/>
          <a:ext cx="685553" cy="435326"/>
        </a:xfrm>
        <a:prstGeom prst="roundRect">
          <a:avLst>
            <a:gd name="adj" fmla="val 10000"/>
          </a:avLst>
        </a:prstGeom>
        <a:solidFill>
          <a:schemeClr val="bg1">
            <a:lumMod val="6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n-US" sz="800" kern="1200" dirty="0">
              <a:solidFill>
                <a:schemeClr val="bg1"/>
              </a:solidFill>
            </a:rPr>
            <a:t>Scrum Master</a:t>
          </a:r>
        </a:p>
      </dsp:txBody>
      <dsp:txXfrm>
        <a:off x="1347915" y="1519587"/>
        <a:ext cx="660053" cy="409826"/>
      </dsp:txXfrm>
    </dsp:sp>
    <dsp:sp modelId="{60F92585-C674-4F09-A082-1E2E893039F6}">
      <dsp:nvSpPr>
        <dsp:cNvPr id="0" name=""/>
        <dsp:cNvSpPr/>
      </dsp:nvSpPr>
      <dsp:spPr>
        <a:xfrm>
          <a:off x="2145"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96AAAA1-A0C0-42EF-9AF1-4300AB7E3ED2}">
      <dsp:nvSpPr>
        <dsp:cNvPr id="0" name=""/>
        <dsp:cNvSpPr/>
      </dsp:nvSpPr>
      <dsp:spPr>
        <a:xfrm>
          <a:off x="78317" y="2141545"/>
          <a:ext cx="685553" cy="435326"/>
        </a:xfrm>
        <a:prstGeom prst="roundRect">
          <a:avLst>
            <a:gd name="adj" fmla="val 10000"/>
          </a:avLst>
        </a:prstGeom>
        <a:solidFill>
          <a:schemeClr val="bg1">
            <a:lumMod val="6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s-ES" sz="800" kern="1200" dirty="0">
              <a:solidFill>
                <a:schemeClr val="bg1"/>
              </a:solidFill>
              <a:latin typeface="Calibri"/>
              <a:ea typeface="+mn-ea"/>
              <a:cs typeface="+mn-cs"/>
            </a:rPr>
            <a:t>Arquitecto</a:t>
          </a:r>
          <a:r>
            <a:rPr lang="es-ES" sz="800" kern="1200" baseline="0" dirty="0">
              <a:solidFill>
                <a:schemeClr val="bg1"/>
              </a:solidFill>
              <a:latin typeface="Calibri"/>
              <a:ea typeface="+mn-ea"/>
              <a:cs typeface="+mn-cs"/>
            </a:rPr>
            <a:t> Empresarial</a:t>
          </a:r>
          <a:endParaRPr lang="es-ES" sz="800" kern="1200" dirty="0">
            <a:solidFill>
              <a:schemeClr val="bg1"/>
            </a:solidFill>
            <a:latin typeface="Calibri"/>
            <a:ea typeface="+mn-ea"/>
            <a:cs typeface="+mn-cs"/>
          </a:endParaRPr>
        </a:p>
      </dsp:txBody>
      <dsp:txXfrm>
        <a:off x="91067" y="2154295"/>
        <a:ext cx="660053" cy="409826"/>
      </dsp:txXfrm>
    </dsp:sp>
    <dsp:sp modelId="{2C2910A7-B1E2-4D0B-9AAD-CA630E0DE067}">
      <dsp:nvSpPr>
        <dsp:cNvPr id="0" name=""/>
        <dsp:cNvSpPr/>
      </dsp:nvSpPr>
      <dsp:spPr>
        <a:xfrm>
          <a:off x="840043"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6133D14-ED48-42BD-B784-D8E0594948EF}">
      <dsp:nvSpPr>
        <dsp:cNvPr id="0" name=""/>
        <dsp:cNvSpPr/>
      </dsp:nvSpPr>
      <dsp:spPr>
        <a:xfrm>
          <a:off x="916216" y="2141545"/>
          <a:ext cx="685553" cy="435326"/>
        </a:xfrm>
        <a:prstGeom prst="roundRect">
          <a:avLst>
            <a:gd name="adj" fmla="val 10000"/>
          </a:avLst>
        </a:prstGeom>
        <a:solidFill>
          <a:schemeClr val="bg1">
            <a:lumMod val="6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s-ES" sz="800" kern="1200" dirty="0">
              <a:solidFill>
                <a:schemeClr val="bg1"/>
              </a:solidFill>
              <a:latin typeface="Calibri"/>
              <a:ea typeface="+mn-ea"/>
              <a:cs typeface="+mn-cs"/>
            </a:rPr>
            <a:t>Arquitecto Tecnológico 1</a:t>
          </a:r>
        </a:p>
      </dsp:txBody>
      <dsp:txXfrm>
        <a:off x="928966" y="2154295"/>
        <a:ext cx="660053" cy="409826"/>
      </dsp:txXfrm>
    </dsp:sp>
    <dsp:sp modelId="{BAE35243-1EEB-4042-9F69-E81BD69ECD6C}">
      <dsp:nvSpPr>
        <dsp:cNvPr id="0" name=""/>
        <dsp:cNvSpPr/>
      </dsp:nvSpPr>
      <dsp:spPr>
        <a:xfrm>
          <a:off x="1677941"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6559BF8-C625-4865-94DE-A1157F2BE285}">
      <dsp:nvSpPr>
        <dsp:cNvPr id="0" name=""/>
        <dsp:cNvSpPr/>
      </dsp:nvSpPr>
      <dsp:spPr>
        <a:xfrm>
          <a:off x="1754114" y="2141545"/>
          <a:ext cx="685553" cy="435326"/>
        </a:xfrm>
        <a:prstGeom prst="roundRect">
          <a:avLst>
            <a:gd name="adj" fmla="val 10000"/>
          </a:avLst>
        </a:prstGeom>
        <a:solidFill>
          <a:schemeClr val="bg1">
            <a:lumMod val="6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s-ES" sz="800" kern="1200" dirty="0">
              <a:solidFill>
                <a:schemeClr val="bg1"/>
              </a:solidFill>
              <a:latin typeface="Calibri"/>
              <a:ea typeface="+mn-ea"/>
              <a:cs typeface="+mn-cs"/>
            </a:rPr>
            <a:t>Arquitecto Tecnológico 2</a:t>
          </a:r>
        </a:p>
      </dsp:txBody>
      <dsp:txXfrm>
        <a:off x="1766864" y="2154295"/>
        <a:ext cx="660053" cy="409826"/>
      </dsp:txXfrm>
    </dsp:sp>
    <dsp:sp modelId="{DBD2B5D8-4C57-427C-92AA-B7878439BFFE}">
      <dsp:nvSpPr>
        <dsp:cNvPr id="0" name=""/>
        <dsp:cNvSpPr/>
      </dsp:nvSpPr>
      <dsp:spPr>
        <a:xfrm>
          <a:off x="2515840"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359ACD5-3026-40FE-9AD7-871CC9D8BD99}">
      <dsp:nvSpPr>
        <dsp:cNvPr id="0" name=""/>
        <dsp:cNvSpPr/>
      </dsp:nvSpPr>
      <dsp:spPr>
        <a:xfrm>
          <a:off x="2592012" y="2141545"/>
          <a:ext cx="685553" cy="435326"/>
        </a:xfrm>
        <a:prstGeom prst="roundRect">
          <a:avLst>
            <a:gd name="adj" fmla="val 10000"/>
          </a:avLst>
        </a:prstGeom>
        <a:solidFill>
          <a:schemeClr val="bg1">
            <a:lumMod val="6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buNone/>
          </a:pPr>
          <a:r>
            <a:rPr lang="es-ES" sz="800" kern="1200" dirty="0">
              <a:solidFill>
                <a:schemeClr val="bg1"/>
              </a:solidFill>
              <a:latin typeface="Calibri"/>
              <a:ea typeface="+mn-ea"/>
              <a:cs typeface="+mn-cs"/>
            </a:rPr>
            <a:t>Consultor Técnico Funcional</a:t>
          </a:r>
        </a:p>
      </dsp:txBody>
      <dsp:txXfrm>
        <a:off x="2604762" y="2154295"/>
        <a:ext cx="660053" cy="409826"/>
      </dsp:txXfrm>
    </dsp:sp>
    <dsp:sp modelId="{C166E34A-71B3-4567-8902-5A00766BFD18}">
      <dsp:nvSpPr>
        <dsp:cNvPr id="0" name=""/>
        <dsp:cNvSpPr/>
      </dsp:nvSpPr>
      <dsp:spPr>
        <a:xfrm>
          <a:off x="3772687" y="1434473"/>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1BAA41D-4F57-425D-8C94-D8514DDA0E33}">
      <dsp:nvSpPr>
        <dsp:cNvPr id="0" name=""/>
        <dsp:cNvSpPr/>
      </dsp:nvSpPr>
      <dsp:spPr>
        <a:xfrm>
          <a:off x="3848860" y="1506837"/>
          <a:ext cx="685553" cy="435326"/>
        </a:xfrm>
        <a:prstGeom prst="roundRect">
          <a:avLst>
            <a:gd name="adj" fmla="val 10000"/>
          </a:avLst>
        </a:prstGeom>
        <a:solidFill>
          <a:schemeClr val="accent3">
            <a:lumMod val="7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_tradnl" sz="800" kern="1200" dirty="0">
              <a:solidFill>
                <a:schemeClr val="bg1"/>
              </a:solidFill>
            </a:rPr>
            <a:t>Product </a:t>
          </a:r>
          <a:r>
            <a:rPr lang="es-ES_tradnl" sz="800" kern="1200" dirty="0" err="1">
              <a:solidFill>
                <a:schemeClr val="bg1"/>
              </a:solidFill>
            </a:rPr>
            <a:t>Owner</a:t>
          </a:r>
          <a:endParaRPr lang="es-ES_tradnl" sz="800" kern="1200" dirty="0">
            <a:solidFill>
              <a:schemeClr val="bg1"/>
            </a:solidFill>
          </a:endParaRPr>
        </a:p>
      </dsp:txBody>
      <dsp:txXfrm>
        <a:off x="3861610" y="1519587"/>
        <a:ext cx="660053" cy="409826"/>
      </dsp:txXfrm>
    </dsp:sp>
    <dsp:sp modelId="{C5D38C02-48E9-914F-BF94-1F56207B115E}">
      <dsp:nvSpPr>
        <dsp:cNvPr id="0" name=""/>
        <dsp:cNvSpPr/>
      </dsp:nvSpPr>
      <dsp:spPr>
        <a:xfrm>
          <a:off x="3353738"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59870BF-C42B-5B41-89CC-7C3A126C5FF3}">
      <dsp:nvSpPr>
        <dsp:cNvPr id="0" name=""/>
        <dsp:cNvSpPr/>
      </dsp:nvSpPr>
      <dsp:spPr>
        <a:xfrm>
          <a:off x="3429911" y="2141545"/>
          <a:ext cx="685553" cy="435326"/>
        </a:xfrm>
        <a:prstGeom prst="roundRect">
          <a:avLst>
            <a:gd name="adj" fmla="val 10000"/>
          </a:avLst>
        </a:prstGeom>
        <a:solidFill>
          <a:schemeClr val="accent3">
            <a:lumMod val="7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_tradnl" sz="800" kern="1200" dirty="0">
              <a:solidFill>
                <a:schemeClr val="bg1"/>
              </a:solidFill>
            </a:rPr>
            <a:t>Product </a:t>
          </a:r>
          <a:r>
            <a:rPr lang="es-ES_tradnl" sz="800" kern="1200" dirty="0" err="1">
              <a:solidFill>
                <a:schemeClr val="bg1"/>
              </a:solidFill>
            </a:rPr>
            <a:t>Owner</a:t>
          </a:r>
          <a:r>
            <a:rPr lang="es-ES_tradnl" sz="800" kern="1200" dirty="0">
              <a:solidFill>
                <a:schemeClr val="bg1"/>
              </a:solidFill>
            </a:rPr>
            <a:t> AFP 1</a:t>
          </a:r>
        </a:p>
      </dsp:txBody>
      <dsp:txXfrm>
        <a:off x="3442661" y="2154295"/>
        <a:ext cx="660053" cy="409826"/>
      </dsp:txXfrm>
    </dsp:sp>
    <dsp:sp modelId="{95771EB5-E8AD-8541-9F7D-72B9B0AD85DA}">
      <dsp:nvSpPr>
        <dsp:cNvPr id="0" name=""/>
        <dsp:cNvSpPr/>
      </dsp:nvSpPr>
      <dsp:spPr>
        <a:xfrm>
          <a:off x="4191637"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383DC35-2C16-8E49-90B9-5FC7059BB6C8}">
      <dsp:nvSpPr>
        <dsp:cNvPr id="0" name=""/>
        <dsp:cNvSpPr/>
      </dsp:nvSpPr>
      <dsp:spPr>
        <a:xfrm>
          <a:off x="4267809" y="2141545"/>
          <a:ext cx="685553" cy="435326"/>
        </a:xfrm>
        <a:prstGeom prst="roundRect">
          <a:avLst>
            <a:gd name="adj" fmla="val 10000"/>
          </a:avLst>
        </a:prstGeom>
        <a:solidFill>
          <a:schemeClr val="accent3">
            <a:lumMod val="7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_tradnl" sz="800" kern="1200" dirty="0">
              <a:solidFill>
                <a:schemeClr val="bg1"/>
              </a:solidFill>
            </a:rPr>
            <a:t>Product </a:t>
          </a:r>
          <a:r>
            <a:rPr lang="es-ES_tradnl" sz="800" kern="1200" dirty="0" err="1">
              <a:solidFill>
                <a:schemeClr val="bg1"/>
              </a:solidFill>
            </a:rPr>
            <a:t>Owner</a:t>
          </a:r>
          <a:r>
            <a:rPr lang="es-ES_tradnl" sz="800" kern="1200" dirty="0">
              <a:solidFill>
                <a:schemeClr val="bg1"/>
              </a:solidFill>
            </a:rPr>
            <a:t> AFP 2</a:t>
          </a:r>
        </a:p>
      </dsp:txBody>
      <dsp:txXfrm>
        <a:off x="4280559" y="2154295"/>
        <a:ext cx="660053" cy="409826"/>
      </dsp:txXfrm>
    </dsp:sp>
    <dsp:sp modelId="{66D362BC-7A4B-44E3-8701-6A7FBDCDD70B}">
      <dsp:nvSpPr>
        <dsp:cNvPr id="0" name=""/>
        <dsp:cNvSpPr/>
      </dsp:nvSpPr>
      <dsp:spPr>
        <a:xfrm>
          <a:off x="5448484" y="1434473"/>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464BD9D-458C-48E7-B526-D10835D6B461}">
      <dsp:nvSpPr>
        <dsp:cNvPr id="0" name=""/>
        <dsp:cNvSpPr/>
      </dsp:nvSpPr>
      <dsp:spPr>
        <a:xfrm>
          <a:off x="5524657" y="1506837"/>
          <a:ext cx="685553" cy="435326"/>
        </a:xfrm>
        <a:prstGeom prst="roundRect">
          <a:avLst>
            <a:gd name="adj" fmla="val 10000"/>
          </a:avLst>
        </a:prstGeom>
        <a:solidFill>
          <a:schemeClr val="accent3">
            <a:lumMod val="7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_tradnl" sz="800" kern="1200" dirty="0">
              <a:solidFill>
                <a:schemeClr val="bg1"/>
              </a:solidFill>
            </a:rPr>
            <a:t>Líder Técnico</a:t>
          </a:r>
        </a:p>
      </dsp:txBody>
      <dsp:txXfrm>
        <a:off x="5537407" y="1519587"/>
        <a:ext cx="660053" cy="409826"/>
      </dsp:txXfrm>
    </dsp:sp>
    <dsp:sp modelId="{972B4EBB-598D-B449-AC67-4D989E06C794}">
      <dsp:nvSpPr>
        <dsp:cNvPr id="0" name=""/>
        <dsp:cNvSpPr/>
      </dsp:nvSpPr>
      <dsp:spPr>
        <a:xfrm>
          <a:off x="5029535"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F21E6E6-628C-F941-9B85-CC3E65E22002}">
      <dsp:nvSpPr>
        <dsp:cNvPr id="0" name=""/>
        <dsp:cNvSpPr/>
      </dsp:nvSpPr>
      <dsp:spPr>
        <a:xfrm>
          <a:off x="5105708" y="2141545"/>
          <a:ext cx="685553" cy="435326"/>
        </a:xfrm>
        <a:prstGeom prst="roundRect">
          <a:avLst>
            <a:gd name="adj" fmla="val 10000"/>
          </a:avLst>
        </a:prstGeom>
        <a:solidFill>
          <a:schemeClr val="accent3">
            <a:lumMod val="7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_tradnl" sz="800" kern="1200" dirty="0">
              <a:solidFill>
                <a:schemeClr val="bg1"/>
              </a:solidFill>
            </a:rPr>
            <a:t>L</a:t>
          </a:r>
          <a:r>
            <a:rPr lang="es-ES" sz="800" kern="1200" dirty="0" err="1">
              <a:solidFill>
                <a:schemeClr val="bg1"/>
              </a:solidFill>
            </a:rPr>
            <a:t>íder</a:t>
          </a:r>
          <a:r>
            <a:rPr lang="es-ES" sz="800" kern="1200" dirty="0">
              <a:solidFill>
                <a:schemeClr val="bg1"/>
              </a:solidFill>
            </a:rPr>
            <a:t> Técnico AFP 1</a:t>
          </a:r>
          <a:endParaRPr lang="es-ES_tradnl" sz="800" kern="1200" dirty="0">
            <a:solidFill>
              <a:schemeClr val="bg1"/>
            </a:solidFill>
          </a:endParaRPr>
        </a:p>
      </dsp:txBody>
      <dsp:txXfrm>
        <a:off x="5118458" y="2154295"/>
        <a:ext cx="660053" cy="409826"/>
      </dsp:txXfrm>
    </dsp:sp>
    <dsp:sp modelId="{18100C96-9312-DD41-B869-6DF43B20E2F7}">
      <dsp:nvSpPr>
        <dsp:cNvPr id="0" name=""/>
        <dsp:cNvSpPr/>
      </dsp:nvSpPr>
      <dsp:spPr>
        <a:xfrm>
          <a:off x="5867434" y="2069181"/>
          <a:ext cx="685553" cy="4353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1AE659D-7D87-8847-8B78-653D5C4DC1DF}">
      <dsp:nvSpPr>
        <dsp:cNvPr id="0" name=""/>
        <dsp:cNvSpPr/>
      </dsp:nvSpPr>
      <dsp:spPr>
        <a:xfrm>
          <a:off x="5943606" y="2141545"/>
          <a:ext cx="685553" cy="435326"/>
        </a:xfrm>
        <a:prstGeom prst="roundRect">
          <a:avLst>
            <a:gd name="adj" fmla="val 10000"/>
          </a:avLst>
        </a:prstGeom>
        <a:solidFill>
          <a:schemeClr val="accent3">
            <a:lumMod val="75000"/>
            <a:alpha val="90000"/>
          </a:schemeClr>
        </a:solidFill>
        <a:ln w="9525" cap="flat" cmpd="sng" algn="ctr">
          <a:solidFill>
            <a:schemeClr val="dk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_tradnl" sz="800" kern="1200" dirty="0">
              <a:solidFill>
                <a:schemeClr val="bg1"/>
              </a:solidFill>
            </a:rPr>
            <a:t>L</a:t>
          </a:r>
          <a:r>
            <a:rPr lang="es-ES" sz="800" kern="1200" dirty="0" err="1">
              <a:solidFill>
                <a:schemeClr val="bg1"/>
              </a:solidFill>
            </a:rPr>
            <a:t>íder</a:t>
          </a:r>
          <a:r>
            <a:rPr lang="es-ES" sz="800" kern="1200" dirty="0">
              <a:solidFill>
                <a:schemeClr val="bg1"/>
              </a:solidFill>
            </a:rPr>
            <a:t> Técnico AFP 2</a:t>
          </a:r>
          <a:endParaRPr lang="es-ES_tradnl" sz="800" kern="1200" dirty="0">
            <a:solidFill>
              <a:schemeClr val="bg1"/>
            </a:solidFill>
          </a:endParaRPr>
        </a:p>
      </dsp:txBody>
      <dsp:txXfrm>
        <a:off x="5956356" y="2154295"/>
        <a:ext cx="660053" cy="409826"/>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6FB462-31CF-0A43-A946-3EEFF051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50</Pages>
  <Words>7227</Words>
  <Characters>41197</Characters>
  <Application>Microsoft Macintosh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48328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Evol</dc:creator>
  <cp:lastModifiedBy>Yair Benzaquen</cp:lastModifiedBy>
  <cp:revision>4</cp:revision>
  <cp:lastPrinted>2018-06-21T20:12:00Z</cp:lastPrinted>
  <dcterms:created xsi:type="dcterms:W3CDTF">2018-07-03T00:35:00Z</dcterms:created>
  <dcterms:modified xsi:type="dcterms:W3CDTF">2018-07-03T02:28:00Z</dcterms:modified>
</cp:coreProperties>
</file>